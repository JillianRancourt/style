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50BB" w:rsidRDefault="003B50BB">
      <w:pPr>
        <w:spacing w:before="6"/>
        <w:rPr>
          <w:rFonts w:ascii="Times" w:eastAsia="Times" w:hAnsi="Times" w:cs="Times"/>
          <w:sz w:val="7"/>
          <w:szCs w:val="7"/>
        </w:rPr>
      </w:pPr>
    </w:p>
    <w:p w:rsidR="003B50BB" w:rsidRDefault="00126754">
      <w:pPr>
        <w:spacing w:line="708" w:lineRule="exact"/>
        <w:ind w:left="7602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position w:val="-13"/>
          <w:sz w:val="20"/>
          <w:szCs w:val="20"/>
        </w:rPr>
        <mc:AlternateContent>
          <mc:Choice Requires="wpg">
            <w:drawing>
              <wp:inline distT="0" distB="0" distL="0" distR="0">
                <wp:extent cx="2094230" cy="449580"/>
                <wp:effectExtent l="1270" t="8255" r="9525" b="0"/>
                <wp:docPr id="424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4230" cy="449580"/>
                          <a:chOff x="0" y="0"/>
                          <a:chExt cx="3298" cy="708"/>
                        </a:xfrm>
                      </wpg:grpSpPr>
                      <wpg:grpSp>
                        <wpg:cNvPr id="425" name="Group 38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03" cy="708"/>
                            <a:chOff x="0" y="0"/>
                            <a:chExt cx="803" cy="708"/>
                          </a:xfrm>
                        </wpg:grpSpPr>
                        <wps:wsp>
                          <wps:cNvPr id="426" name="Freeform 38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3" cy="708"/>
                            </a:xfrm>
                            <a:custGeom>
                              <a:avLst/>
                              <a:gdLst>
                                <a:gd name="T0" fmla="*/ 637 w 803"/>
                                <a:gd name="T1" fmla="*/ 0 h 708"/>
                                <a:gd name="T2" fmla="*/ 0 w 803"/>
                                <a:gd name="T3" fmla="*/ 0 h 708"/>
                                <a:gd name="T4" fmla="*/ 0 w 803"/>
                                <a:gd name="T5" fmla="*/ 707 h 708"/>
                                <a:gd name="T6" fmla="*/ 171 w 803"/>
                                <a:gd name="T7" fmla="*/ 707 h 708"/>
                                <a:gd name="T8" fmla="*/ 171 w 803"/>
                                <a:gd name="T9" fmla="*/ 431 h 708"/>
                                <a:gd name="T10" fmla="*/ 660 w 803"/>
                                <a:gd name="T11" fmla="*/ 431 h 708"/>
                                <a:gd name="T12" fmla="*/ 734 w 803"/>
                                <a:gd name="T13" fmla="*/ 416 h 708"/>
                                <a:gd name="T14" fmla="*/ 790 w 803"/>
                                <a:gd name="T15" fmla="*/ 363 h 708"/>
                                <a:gd name="T16" fmla="*/ 802 w 803"/>
                                <a:gd name="T17" fmla="*/ 309 h 708"/>
                                <a:gd name="T18" fmla="*/ 171 w 803"/>
                                <a:gd name="T19" fmla="*/ 309 h 708"/>
                                <a:gd name="T20" fmla="*/ 171 w 803"/>
                                <a:gd name="T21" fmla="*/ 122 h 708"/>
                                <a:gd name="T22" fmla="*/ 802 w 803"/>
                                <a:gd name="T23" fmla="*/ 122 h 708"/>
                                <a:gd name="T24" fmla="*/ 802 w 803"/>
                                <a:gd name="T25" fmla="*/ 117 h 708"/>
                                <a:gd name="T26" fmla="*/ 783 w 803"/>
                                <a:gd name="T27" fmla="*/ 54 h 708"/>
                                <a:gd name="T28" fmla="*/ 718 w 803"/>
                                <a:gd name="T29" fmla="*/ 9 h 708"/>
                                <a:gd name="T30" fmla="*/ 667 w 803"/>
                                <a:gd name="T31" fmla="*/ 1 h 708"/>
                                <a:gd name="T32" fmla="*/ 637 w 803"/>
                                <a:gd name="T33" fmla="*/ 0 h 7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803" h="708">
                                  <a:moveTo>
                                    <a:pt x="63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07"/>
                                  </a:lnTo>
                                  <a:lnTo>
                                    <a:pt x="171" y="707"/>
                                  </a:lnTo>
                                  <a:lnTo>
                                    <a:pt x="171" y="431"/>
                                  </a:lnTo>
                                  <a:lnTo>
                                    <a:pt x="660" y="431"/>
                                  </a:lnTo>
                                  <a:lnTo>
                                    <a:pt x="734" y="416"/>
                                  </a:lnTo>
                                  <a:lnTo>
                                    <a:pt x="790" y="363"/>
                                  </a:lnTo>
                                  <a:lnTo>
                                    <a:pt x="802" y="309"/>
                                  </a:lnTo>
                                  <a:lnTo>
                                    <a:pt x="171" y="309"/>
                                  </a:lnTo>
                                  <a:lnTo>
                                    <a:pt x="171" y="122"/>
                                  </a:lnTo>
                                  <a:lnTo>
                                    <a:pt x="802" y="122"/>
                                  </a:lnTo>
                                  <a:lnTo>
                                    <a:pt x="802" y="117"/>
                                  </a:lnTo>
                                  <a:lnTo>
                                    <a:pt x="783" y="54"/>
                                  </a:lnTo>
                                  <a:lnTo>
                                    <a:pt x="718" y="9"/>
                                  </a:lnTo>
                                  <a:lnTo>
                                    <a:pt x="667" y="1"/>
                                  </a:lnTo>
                                  <a:lnTo>
                                    <a:pt x="63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" name="Freeform 38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03" cy="708"/>
                            </a:xfrm>
                            <a:custGeom>
                              <a:avLst/>
                              <a:gdLst>
                                <a:gd name="T0" fmla="*/ 802 w 803"/>
                                <a:gd name="T1" fmla="*/ 122 h 708"/>
                                <a:gd name="T2" fmla="*/ 171 w 803"/>
                                <a:gd name="T3" fmla="*/ 122 h 708"/>
                                <a:gd name="T4" fmla="*/ 588 w 803"/>
                                <a:gd name="T5" fmla="*/ 123 h 708"/>
                                <a:gd name="T6" fmla="*/ 612 w 803"/>
                                <a:gd name="T7" fmla="*/ 128 h 708"/>
                                <a:gd name="T8" fmla="*/ 628 w 803"/>
                                <a:gd name="T9" fmla="*/ 138 h 708"/>
                                <a:gd name="T10" fmla="*/ 639 w 803"/>
                                <a:gd name="T11" fmla="*/ 154 h 708"/>
                                <a:gd name="T12" fmla="*/ 642 w 803"/>
                                <a:gd name="T13" fmla="*/ 179 h 708"/>
                                <a:gd name="T14" fmla="*/ 640 w 803"/>
                                <a:gd name="T15" fmla="*/ 274 h 708"/>
                                <a:gd name="T16" fmla="*/ 630 w 803"/>
                                <a:gd name="T17" fmla="*/ 291 h 708"/>
                                <a:gd name="T18" fmla="*/ 615 w 803"/>
                                <a:gd name="T19" fmla="*/ 302 h 708"/>
                                <a:gd name="T20" fmla="*/ 592 w 803"/>
                                <a:gd name="T21" fmla="*/ 308 h 708"/>
                                <a:gd name="T22" fmla="*/ 563 w 803"/>
                                <a:gd name="T23" fmla="*/ 309 h 708"/>
                                <a:gd name="T24" fmla="*/ 802 w 803"/>
                                <a:gd name="T25" fmla="*/ 309 h 708"/>
                                <a:gd name="T26" fmla="*/ 802 w 803"/>
                                <a:gd name="T27" fmla="*/ 294 h 708"/>
                                <a:gd name="T28" fmla="*/ 802 w 803"/>
                                <a:gd name="T29" fmla="*/ 122 h 7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803" h="708">
                                  <a:moveTo>
                                    <a:pt x="802" y="122"/>
                                  </a:moveTo>
                                  <a:lnTo>
                                    <a:pt x="171" y="122"/>
                                  </a:lnTo>
                                  <a:lnTo>
                                    <a:pt x="588" y="123"/>
                                  </a:lnTo>
                                  <a:lnTo>
                                    <a:pt x="612" y="128"/>
                                  </a:lnTo>
                                  <a:lnTo>
                                    <a:pt x="628" y="138"/>
                                  </a:lnTo>
                                  <a:lnTo>
                                    <a:pt x="639" y="154"/>
                                  </a:lnTo>
                                  <a:lnTo>
                                    <a:pt x="642" y="179"/>
                                  </a:lnTo>
                                  <a:lnTo>
                                    <a:pt x="640" y="274"/>
                                  </a:lnTo>
                                  <a:lnTo>
                                    <a:pt x="630" y="291"/>
                                  </a:lnTo>
                                  <a:lnTo>
                                    <a:pt x="615" y="302"/>
                                  </a:lnTo>
                                  <a:lnTo>
                                    <a:pt x="592" y="308"/>
                                  </a:lnTo>
                                  <a:lnTo>
                                    <a:pt x="563" y="309"/>
                                  </a:lnTo>
                                  <a:lnTo>
                                    <a:pt x="802" y="309"/>
                                  </a:lnTo>
                                  <a:lnTo>
                                    <a:pt x="802" y="294"/>
                                  </a:lnTo>
                                  <a:lnTo>
                                    <a:pt x="802" y="1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8" name="Group 382"/>
                        <wpg:cNvGrpSpPr>
                          <a:grpSpLocks/>
                        </wpg:cNvGrpSpPr>
                        <wpg:grpSpPr bwMode="auto">
                          <a:xfrm>
                            <a:off x="827" y="576"/>
                            <a:ext cx="729" cy="132"/>
                            <a:chOff x="827" y="576"/>
                            <a:chExt cx="729" cy="132"/>
                          </a:xfrm>
                        </wpg:grpSpPr>
                        <wps:wsp>
                          <wps:cNvPr id="429" name="Freeform 383"/>
                          <wps:cNvSpPr>
                            <a:spLocks/>
                          </wps:cNvSpPr>
                          <wps:spPr bwMode="auto">
                            <a:xfrm>
                              <a:off x="827" y="576"/>
                              <a:ext cx="729" cy="132"/>
                            </a:xfrm>
                            <a:custGeom>
                              <a:avLst/>
                              <a:gdLst>
                                <a:gd name="T0" fmla="+- 0 827 827"/>
                                <a:gd name="T1" fmla="*/ T0 w 729"/>
                                <a:gd name="T2" fmla="+- 0 708 576"/>
                                <a:gd name="T3" fmla="*/ 708 h 132"/>
                                <a:gd name="T4" fmla="+- 0 1556 827"/>
                                <a:gd name="T5" fmla="*/ T4 w 729"/>
                                <a:gd name="T6" fmla="+- 0 708 576"/>
                                <a:gd name="T7" fmla="*/ 708 h 132"/>
                                <a:gd name="T8" fmla="+- 0 1556 827"/>
                                <a:gd name="T9" fmla="*/ T8 w 729"/>
                                <a:gd name="T10" fmla="+- 0 576 576"/>
                                <a:gd name="T11" fmla="*/ 576 h 132"/>
                                <a:gd name="T12" fmla="+- 0 827 827"/>
                                <a:gd name="T13" fmla="*/ T12 w 729"/>
                                <a:gd name="T14" fmla="+- 0 576 576"/>
                                <a:gd name="T15" fmla="*/ 576 h 132"/>
                                <a:gd name="T16" fmla="+- 0 827 827"/>
                                <a:gd name="T17" fmla="*/ T16 w 729"/>
                                <a:gd name="T18" fmla="+- 0 708 576"/>
                                <a:gd name="T19" fmla="*/ 708 h 1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9" h="132">
                                  <a:moveTo>
                                    <a:pt x="0" y="132"/>
                                  </a:moveTo>
                                  <a:lnTo>
                                    <a:pt x="729" y="132"/>
                                  </a:lnTo>
                                  <a:lnTo>
                                    <a:pt x="72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0" name="Group 380"/>
                        <wpg:cNvGrpSpPr>
                          <a:grpSpLocks/>
                        </wpg:cNvGrpSpPr>
                        <wpg:grpSpPr bwMode="auto">
                          <a:xfrm>
                            <a:off x="827" y="0"/>
                            <a:ext cx="174" cy="576"/>
                            <a:chOff x="827" y="0"/>
                            <a:chExt cx="174" cy="576"/>
                          </a:xfrm>
                        </wpg:grpSpPr>
                        <wps:wsp>
                          <wps:cNvPr id="431" name="Freeform 381"/>
                          <wps:cNvSpPr>
                            <a:spLocks/>
                          </wps:cNvSpPr>
                          <wps:spPr bwMode="auto">
                            <a:xfrm>
                              <a:off x="827" y="0"/>
                              <a:ext cx="174" cy="576"/>
                            </a:xfrm>
                            <a:custGeom>
                              <a:avLst/>
                              <a:gdLst>
                                <a:gd name="T0" fmla="+- 0 827 827"/>
                                <a:gd name="T1" fmla="*/ T0 w 174"/>
                                <a:gd name="T2" fmla="*/ 576 h 576"/>
                                <a:gd name="T3" fmla="+- 0 1001 827"/>
                                <a:gd name="T4" fmla="*/ T3 w 174"/>
                                <a:gd name="T5" fmla="*/ 576 h 576"/>
                                <a:gd name="T6" fmla="+- 0 1001 827"/>
                                <a:gd name="T7" fmla="*/ T6 w 174"/>
                                <a:gd name="T8" fmla="*/ 0 h 576"/>
                                <a:gd name="T9" fmla="+- 0 827 827"/>
                                <a:gd name="T10" fmla="*/ T9 w 174"/>
                                <a:gd name="T11" fmla="*/ 0 h 576"/>
                                <a:gd name="T12" fmla="+- 0 827 827"/>
                                <a:gd name="T13" fmla="*/ T12 w 174"/>
                                <a:gd name="T14" fmla="*/ 576 h 576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74" h="576">
                                  <a:moveTo>
                                    <a:pt x="0" y="576"/>
                                  </a:moveTo>
                                  <a:lnTo>
                                    <a:pt x="174" y="576"/>
                                  </a:lnTo>
                                  <a:lnTo>
                                    <a:pt x="1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2" name="Group 376"/>
                        <wpg:cNvGrpSpPr>
                          <a:grpSpLocks/>
                        </wpg:cNvGrpSpPr>
                        <wpg:grpSpPr bwMode="auto">
                          <a:xfrm>
                            <a:off x="2331" y="0"/>
                            <a:ext cx="967" cy="708"/>
                            <a:chOff x="2331" y="0"/>
                            <a:chExt cx="967" cy="708"/>
                          </a:xfrm>
                        </wpg:grpSpPr>
                        <wps:wsp>
                          <wps:cNvPr id="433" name="Freeform 379"/>
                          <wps:cNvSpPr>
                            <a:spLocks/>
                          </wps:cNvSpPr>
                          <wps:spPr bwMode="auto">
                            <a:xfrm>
                              <a:off x="2331" y="0"/>
                              <a:ext cx="967" cy="708"/>
                            </a:xfrm>
                            <a:custGeom>
                              <a:avLst/>
                              <a:gdLst>
                                <a:gd name="T0" fmla="+- 0 2562 2331"/>
                                <a:gd name="T1" fmla="*/ T0 w 967"/>
                                <a:gd name="T2" fmla="*/ 0 h 708"/>
                                <a:gd name="T3" fmla="+- 0 2331 2331"/>
                                <a:gd name="T4" fmla="*/ T3 w 967"/>
                                <a:gd name="T5" fmla="*/ 0 h 708"/>
                                <a:gd name="T6" fmla="+- 0 2687 2331"/>
                                <a:gd name="T7" fmla="*/ T6 w 967"/>
                                <a:gd name="T8" fmla="*/ 344 h 708"/>
                                <a:gd name="T9" fmla="+- 0 2338 2331"/>
                                <a:gd name="T10" fmla="*/ T9 w 967"/>
                                <a:gd name="T11" fmla="*/ 707 h 708"/>
                                <a:gd name="T12" fmla="+- 0 2542 2331"/>
                                <a:gd name="T13" fmla="*/ T12 w 967"/>
                                <a:gd name="T14" fmla="*/ 707 h 708"/>
                                <a:gd name="T15" fmla="+- 0 2791 2331"/>
                                <a:gd name="T16" fmla="*/ T15 w 967"/>
                                <a:gd name="T17" fmla="*/ 443 h 708"/>
                                <a:gd name="T18" fmla="+- 0 3023 2331"/>
                                <a:gd name="T19" fmla="*/ T18 w 967"/>
                                <a:gd name="T20" fmla="*/ 443 h 708"/>
                                <a:gd name="T21" fmla="+- 0 2900 2331"/>
                                <a:gd name="T22" fmla="*/ T21 w 967"/>
                                <a:gd name="T23" fmla="*/ 324 h 708"/>
                                <a:gd name="T24" fmla="+- 0 2995 2331"/>
                                <a:gd name="T25" fmla="*/ T24 w 967"/>
                                <a:gd name="T26" fmla="*/ 229 h 708"/>
                                <a:gd name="T27" fmla="+- 0 2799 2331"/>
                                <a:gd name="T28" fmla="*/ T27 w 967"/>
                                <a:gd name="T29" fmla="*/ 229 h 708"/>
                                <a:gd name="T30" fmla="+- 0 2562 2331"/>
                                <a:gd name="T31" fmla="*/ T30 w 967"/>
                                <a:gd name="T32" fmla="*/ 0 h 70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9" y="T20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5" y="T26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1" y="T32"/>
                                </a:cxn>
                              </a:cxnLst>
                              <a:rect l="0" t="0" r="r" b="b"/>
                              <a:pathLst>
                                <a:path w="967" h="708">
                                  <a:moveTo>
                                    <a:pt x="2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356" y="344"/>
                                  </a:lnTo>
                                  <a:lnTo>
                                    <a:pt x="7" y="707"/>
                                  </a:lnTo>
                                  <a:lnTo>
                                    <a:pt x="211" y="707"/>
                                  </a:lnTo>
                                  <a:lnTo>
                                    <a:pt x="460" y="443"/>
                                  </a:lnTo>
                                  <a:lnTo>
                                    <a:pt x="692" y="443"/>
                                  </a:lnTo>
                                  <a:lnTo>
                                    <a:pt x="569" y="324"/>
                                  </a:lnTo>
                                  <a:lnTo>
                                    <a:pt x="664" y="229"/>
                                  </a:lnTo>
                                  <a:lnTo>
                                    <a:pt x="468" y="229"/>
                                  </a:lnTo>
                                  <a:lnTo>
                                    <a:pt x="2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4" name="Freeform 378"/>
                          <wps:cNvSpPr>
                            <a:spLocks/>
                          </wps:cNvSpPr>
                          <wps:spPr bwMode="auto">
                            <a:xfrm>
                              <a:off x="2331" y="0"/>
                              <a:ext cx="967" cy="708"/>
                            </a:xfrm>
                            <a:custGeom>
                              <a:avLst/>
                              <a:gdLst>
                                <a:gd name="T0" fmla="+- 0 3023 2331"/>
                                <a:gd name="T1" fmla="*/ T0 w 967"/>
                                <a:gd name="T2" fmla="*/ 443 h 708"/>
                                <a:gd name="T3" fmla="+- 0 2791 2331"/>
                                <a:gd name="T4" fmla="*/ T3 w 967"/>
                                <a:gd name="T5" fmla="*/ 443 h 708"/>
                                <a:gd name="T6" fmla="+- 0 3062 2331"/>
                                <a:gd name="T7" fmla="*/ T6 w 967"/>
                                <a:gd name="T8" fmla="*/ 707 h 708"/>
                                <a:gd name="T9" fmla="+- 0 3298 2331"/>
                                <a:gd name="T10" fmla="*/ T9 w 967"/>
                                <a:gd name="T11" fmla="*/ 707 h 708"/>
                                <a:gd name="T12" fmla="+- 0 3023 2331"/>
                                <a:gd name="T13" fmla="*/ T12 w 967"/>
                                <a:gd name="T14" fmla="*/ 443 h 70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967" h="708">
                                  <a:moveTo>
                                    <a:pt x="692" y="443"/>
                                  </a:moveTo>
                                  <a:lnTo>
                                    <a:pt x="460" y="443"/>
                                  </a:lnTo>
                                  <a:lnTo>
                                    <a:pt x="731" y="707"/>
                                  </a:lnTo>
                                  <a:lnTo>
                                    <a:pt x="967" y="707"/>
                                  </a:lnTo>
                                  <a:lnTo>
                                    <a:pt x="692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" name="Freeform 377"/>
                          <wps:cNvSpPr>
                            <a:spLocks/>
                          </wps:cNvSpPr>
                          <wps:spPr bwMode="auto">
                            <a:xfrm>
                              <a:off x="2331" y="0"/>
                              <a:ext cx="967" cy="708"/>
                            </a:xfrm>
                            <a:custGeom>
                              <a:avLst/>
                              <a:gdLst>
                                <a:gd name="T0" fmla="+- 0 3222 2331"/>
                                <a:gd name="T1" fmla="*/ T0 w 967"/>
                                <a:gd name="T2" fmla="*/ 0 h 708"/>
                                <a:gd name="T3" fmla="+- 0 3023 2331"/>
                                <a:gd name="T4" fmla="*/ T3 w 967"/>
                                <a:gd name="T5" fmla="*/ 0 h 708"/>
                                <a:gd name="T6" fmla="+- 0 2799 2331"/>
                                <a:gd name="T7" fmla="*/ T6 w 967"/>
                                <a:gd name="T8" fmla="*/ 229 h 708"/>
                                <a:gd name="T9" fmla="+- 0 2995 2331"/>
                                <a:gd name="T10" fmla="*/ T9 w 967"/>
                                <a:gd name="T11" fmla="*/ 229 h 708"/>
                                <a:gd name="T12" fmla="+- 0 3222 2331"/>
                                <a:gd name="T13" fmla="*/ T12 w 967"/>
                                <a:gd name="T14" fmla="*/ 0 h 70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967" h="708">
                                  <a:moveTo>
                                    <a:pt x="891" y="0"/>
                                  </a:moveTo>
                                  <a:lnTo>
                                    <a:pt x="692" y="0"/>
                                  </a:lnTo>
                                  <a:lnTo>
                                    <a:pt x="468" y="229"/>
                                  </a:lnTo>
                                  <a:lnTo>
                                    <a:pt x="664" y="229"/>
                                  </a:lnTo>
                                  <a:lnTo>
                                    <a:pt x="8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6" name="Group 374"/>
                        <wpg:cNvGrpSpPr>
                          <a:grpSpLocks/>
                        </wpg:cNvGrpSpPr>
                        <wpg:grpSpPr bwMode="auto">
                          <a:xfrm>
                            <a:off x="1580" y="575"/>
                            <a:ext cx="729" cy="132"/>
                            <a:chOff x="1580" y="575"/>
                            <a:chExt cx="729" cy="132"/>
                          </a:xfrm>
                        </wpg:grpSpPr>
                        <wps:wsp>
                          <wps:cNvPr id="437" name="Freeform 375"/>
                          <wps:cNvSpPr>
                            <a:spLocks/>
                          </wps:cNvSpPr>
                          <wps:spPr bwMode="auto">
                            <a:xfrm>
                              <a:off x="1580" y="575"/>
                              <a:ext cx="729" cy="132"/>
                            </a:xfrm>
                            <a:custGeom>
                              <a:avLst/>
                              <a:gdLst>
                                <a:gd name="T0" fmla="+- 0 2309 1580"/>
                                <a:gd name="T1" fmla="*/ T0 w 729"/>
                                <a:gd name="T2" fmla="+- 0 707 575"/>
                                <a:gd name="T3" fmla="*/ 707 h 132"/>
                                <a:gd name="T4" fmla="+- 0 1580 1580"/>
                                <a:gd name="T5" fmla="*/ T4 w 729"/>
                                <a:gd name="T6" fmla="+- 0 707 575"/>
                                <a:gd name="T7" fmla="*/ 707 h 132"/>
                                <a:gd name="T8" fmla="+- 0 1580 1580"/>
                                <a:gd name="T9" fmla="*/ T8 w 729"/>
                                <a:gd name="T10" fmla="+- 0 575 575"/>
                                <a:gd name="T11" fmla="*/ 575 h 132"/>
                                <a:gd name="T12" fmla="+- 0 2309 1580"/>
                                <a:gd name="T13" fmla="*/ T12 w 729"/>
                                <a:gd name="T14" fmla="+- 0 575 575"/>
                                <a:gd name="T15" fmla="*/ 575 h 132"/>
                                <a:gd name="T16" fmla="+- 0 2309 1580"/>
                                <a:gd name="T17" fmla="*/ T16 w 729"/>
                                <a:gd name="T18" fmla="+- 0 707 575"/>
                                <a:gd name="T19" fmla="*/ 707 h 1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9" h="132">
                                  <a:moveTo>
                                    <a:pt x="729" y="132"/>
                                  </a:moveTo>
                                  <a:lnTo>
                                    <a:pt x="0" y="1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29" y="0"/>
                                  </a:lnTo>
                                  <a:lnTo>
                                    <a:pt x="729" y="1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C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8" name="Group 372"/>
                        <wpg:cNvGrpSpPr>
                          <a:grpSpLocks/>
                        </wpg:cNvGrpSpPr>
                        <wpg:grpSpPr bwMode="auto">
                          <a:xfrm>
                            <a:off x="1580" y="0"/>
                            <a:ext cx="729" cy="132"/>
                            <a:chOff x="1580" y="0"/>
                            <a:chExt cx="729" cy="132"/>
                          </a:xfrm>
                        </wpg:grpSpPr>
                        <wps:wsp>
                          <wps:cNvPr id="439" name="Freeform 373"/>
                          <wps:cNvSpPr>
                            <a:spLocks/>
                          </wps:cNvSpPr>
                          <wps:spPr bwMode="auto">
                            <a:xfrm>
                              <a:off x="1580" y="0"/>
                              <a:ext cx="729" cy="132"/>
                            </a:xfrm>
                            <a:custGeom>
                              <a:avLst/>
                              <a:gdLst>
                                <a:gd name="T0" fmla="+- 0 2309 1580"/>
                                <a:gd name="T1" fmla="*/ T0 w 729"/>
                                <a:gd name="T2" fmla="*/ 132 h 132"/>
                                <a:gd name="T3" fmla="+- 0 1580 1580"/>
                                <a:gd name="T4" fmla="*/ T3 w 729"/>
                                <a:gd name="T5" fmla="*/ 132 h 132"/>
                                <a:gd name="T6" fmla="+- 0 1580 1580"/>
                                <a:gd name="T7" fmla="*/ T6 w 729"/>
                                <a:gd name="T8" fmla="*/ 0 h 132"/>
                                <a:gd name="T9" fmla="+- 0 2309 1580"/>
                                <a:gd name="T10" fmla="*/ T9 w 729"/>
                                <a:gd name="T11" fmla="*/ 0 h 132"/>
                                <a:gd name="T12" fmla="+- 0 2309 1580"/>
                                <a:gd name="T13" fmla="*/ T12 w 729"/>
                                <a:gd name="T14" fmla="*/ 132 h 132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729" h="132">
                                  <a:moveTo>
                                    <a:pt x="729" y="132"/>
                                  </a:moveTo>
                                  <a:lnTo>
                                    <a:pt x="0" y="1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29" y="0"/>
                                  </a:lnTo>
                                  <a:lnTo>
                                    <a:pt x="729" y="1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C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0" name="Group 370"/>
                        <wpg:cNvGrpSpPr>
                          <a:grpSpLocks/>
                        </wpg:cNvGrpSpPr>
                        <wpg:grpSpPr bwMode="auto">
                          <a:xfrm>
                            <a:off x="1580" y="294"/>
                            <a:ext cx="729" cy="132"/>
                            <a:chOff x="1580" y="294"/>
                            <a:chExt cx="729" cy="132"/>
                          </a:xfrm>
                        </wpg:grpSpPr>
                        <wps:wsp>
                          <wps:cNvPr id="441" name="Freeform 371"/>
                          <wps:cNvSpPr>
                            <a:spLocks/>
                          </wps:cNvSpPr>
                          <wps:spPr bwMode="auto">
                            <a:xfrm>
                              <a:off x="1580" y="294"/>
                              <a:ext cx="729" cy="132"/>
                            </a:xfrm>
                            <a:custGeom>
                              <a:avLst/>
                              <a:gdLst>
                                <a:gd name="T0" fmla="+- 0 2309 1580"/>
                                <a:gd name="T1" fmla="*/ T0 w 729"/>
                                <a:gd name="T2" fmla="+- 0 425 294"/>
                                <a:gd name="T3" fmla="*/ 425 h 132"/>
                                <a:gd name="T4" fmla="+- 0 1580 1580"/>
                                <a:gd name="T5" fmla="*/ T4 w 729"/>
                                <a:gd name="T6" fmla="+- 0 425 294"/>
                                <a:gd name="T7" fmla="*/ 425 h 132"/>
                                <a:gd name="T8" fmla="+- 0 1580 1580"/>
                                <a:gd name="T9" fmla="*/ T8 w 729"/>
                                <a:gd name="T10" fmla="+- 0 294 294"/>
                                <a:gd name="T11" fmla="*/ 294 h 132"/>
                                <a:gd name="T12" fmla="+- 0 2309 1580"/>
                                <a:gd name="T13" fmla="*/ T12 w 729"/>
                                <a:gd name="T14" fmla="+- 0 294 294"/>
                                <a:gd name="T15" fmla="*/ 294 h 132"/>
                                <a:gd name="T16" fmla="+- 0 2309 1580"/>
                                <a:gd name="T17" fmla="*/ T16 w 729"/>
                                <a:gd name="T18" fmla="+- 0 425 294"/>
                                <a:gd name="T19" fmla="*/ 425 h 1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9" h="132">
                                  <a:moveTo>
                                    <a:pt x="729" y="131"/>
                                  </a:moveTo>
                                  <a:lnTo>
                                    <a:pt x="0" y="13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29" y="0"/>
                                  </a:lnTo>
                                  <a:lnTo>
                                    <a:pt x="729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C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4BF2821" id="Group 369" o:spid="_x0000_s1026" style="width:164.9pt;height:35.4pt;mso-position-horizontal-relative:char;mso-position-vertical-relative:line" coordsize="3298,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">
                <v:group id="Group 384" o:spid="_x0000_s1027" style="position:absolute;width:803;height:708" coordsize="803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<v:shape id="Freeform 386" o:spid="_x0000_s1028" style="position:absolute;width:803;height:708;visibility:visible;mso-wrap-style:square;v-text-anchor:top" coordsize="803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" path="m637,l,,,707r171,l171,431r489,l734,416r56,-53l802,309r-631,l171,122r631,l802,117,783,54,718,9,667,1,637,xe" fillcolor="#2e2f3b" stroked="f">
                    <v:path arrowok="t" o:connecttype="custom" o:connectlocs="637,0;0,0;0,707;171,707;171,431;660,431;734,416;790,363;802,309;171,309;171,122;802,122;802,117;783,54;718,9;667,1;637,0" o:connectangles="0,0,0,0,0,0,0,0,0,0,0,0,0,0,0,0,0"/>
                  </v:shape>
                  <v:shape id="Freeform 385" o:spid="_x0000_s1029" style="position:absolute;width:803;height:708;visibility:visible;mso-wrap-style:square;v-text-anchor:top" coordsize="803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" path="m802,122r-631,l588,123r24,5l628,138r11,16l642,179r-2,95l630,291r-15,11l592,308r-29,1l802,309r,-15l802,122xe" fillcolor="#2e2f3b" stroked="f">
                    <v:path arrowok="t" o:connecttype="custom" o:connectlocs="802,122;171,122;588,123;612,128;628,138;639,154;642,179;640,274;630,291;615,302;592,308;563,309;802,309;802,294;802,122" o:connectangles="0,0,0,0,0,0,0,0,0,0,0,0,0,0,0"/>
                  </v:shape>
                </v:group>
                <v:group id="Group 382" o:spid="_x0000_s1030" style="position:absolute;left:827;top:576;width:729;height:132" coordorigin="827,576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shape id="Freeform 383" o:spid="_x0000_s1031" style="position:absolute;left:827;top:576;width:729;height:132;visibility:visible;mso-wrap-style:square;v-text-anchor:top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" path="m,132r729,l729,,,,,132xe" fillcolor="#2e2f3b" stroked="f">
                    <v:path arrowok="t" o:connecttype="custom" o:connectlocs="0,708;729,708;729,576;0,576;0,708" o:connectangles="0,0,0,0,0"/>
                  </v:shape>
                </v:group>
                <v:group id="Group 380" o:spid="_x0000_s1032" style="position:absolute;left:827;width:174;height:576" coordorigin="827" coordsize="174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<v:shape id="Freeform 381" o:spid="_x0000_s1033" style="position:absolute;left:827;width:174;height:576;visibility:visible;mso-wrap-style:square;v-text-anchor:top" coordsize="174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" path="m,576r174,l174,,,,,576xe" fillcolor="#2e2f3b" stroked="f">
                    <v:path arrowok="t" o:connecttype="custom" o:connectlocs="0,576;174,576;174,0;0,0;0,576" o:connectangles="0,0,0,0,0"/>
                  </v:shape>
                </v:group>
                <v:group id="Group 376" o:spid="_x0000_s1034" style="position:absolute;left:2331;width:967;height:708" coordorigin="2331" coordsize="967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<v:shape id="Freeform 379" o:spid="_x0000_s1035" style="position:absolute;left:2331;width:967;height:708;visibility:visible;mso-wrap-style:square;v-text-anchor:top" coordsize="967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" path="m231,l,,356,344,7,707r204,l460,443r232,l569,324r95,-95l468,229,231,xe" fillcolor="#2e2f3b" stroked="f">
                    <v:path arrowok="t" o:connecttype="custom" o:connectlocs="231,0;0,0;356,344;7,707;211,707;460,443;692,443;569,324;664,229;468,229;231,0" o:connectangles="0,0,0,0,0,0,0,0,0,0,0"/>
                  </v:shape>
                  <v:shape id="Freeform 378" o:spid="_x0000_s1036" style="position:absolute;left:2331;width:967;height:708;visibility:visible;mso-wrap-style:square;v-text-anchor:top" coordsize="967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" path="m692,443r-232,l731,707r236,l692,443xe" fillcolor="#2e2f3b" stroked="f">
                    <v:path arrowok="t" o:connecttype="custom" o:connectlocs="692,443;460,443;731,707;967,707;692,443" o:connectangles="0,0,0,0,0"/>
                  </v:shape>
                  <v:shape id="Freeform 377" o:spid="_x0000_s1037" style="position:absolute;left:2331;width:967;height:708;visibility:visible;mso-wrap-style:square;v-text-anchor:top" coordsize="967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" path="m891,l692,,468,229r196,l891,xe" fillcolor="#2e2f3b" stroked="f">
                    <v:path arrowok="t" o:connecttype="custom" o:connectlocs="891,0;692,0;468,229;664,229;891,0" o:connectangles="0,0,0,0,0"/>
                  </v:shape>
                </v:group>
                <v:group id="Group 374" o:spid="_x0000_s1038" style="position:absolute;left:1580;top:575;width:729;height:132" coordorigin="1580,575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shape id="Freeform 375" o:spid="_x0000_s1039" style="position:absolute;left:1580;top:575;width:729;height:132;visibility:visible;mso-wrap-style:square;v-text-anchor:top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" path="m729,132l,132,,,729,r,132xe" fillcolor="#0c96d4" stroked="f">
                    <v:path arrowok="t" o:connecttype="custom" o:connectlocs="729,707;0,707;0,575;729,575;729,707" o:connectangles="0,0,0,0,0"/>
                  </v:shape>
                </v:group>
                <v:group id="Group 372" o:spid="_x0000_s1040" style="position:absolute;left:1580;width:729;height:132" coordorigin="1580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9j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">
                  <v:shape id="Freeform 373" o:spid="_x0000_s1041" style="position:absolute;left:1580;width:729;height:132;visibility:visible;mso-wrap-style:square;v-text-anchor:top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" path="m729,132l,132,,,729,r,132xe" fillcolor="#0c96d4" stroked="f">
                    <v:path arrowok="t" o:connecttype="custom" o:connectlocs="729,132;0,132;0,0;729,0;729,132" o:connectangles="0,0,0,0,0"/>
                  </v:shape>
                </v:group>
                <v:group id="Group 370" o:spid="_x0000_s1042" style="position:absolute;left:1580;top:294;width:729;height:132" coordorigin="1580,294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<v:shape id="Freeform 371" o:spid="_x0000_s1043" style="position:absolute;left:1580;top:294;width:729;height:132;visibility:visible;mso-wrap-style:square;v-text-anchor:top" coordsize="729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" path="m729,131l,131,,,729,r,131xe" fillcolor="#0c96d4" stroked="f">
                    <v:path arrowok="t" o:connecttype="custom" o:connectlocs="729,425;0,425;0,294;729,294;729,425" o:connectangles="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3B50BB">
      <w:pPr>
        <w:rPr>
          <w:rFonts w:ascii="Times" w:eastAsia="Times" w:hAnsi="Times" w:cs="Times"/>
          <w:sz w:val="20"/>
          <w:szCs w:val="20"/>
        </w:rPr>
      </w:pPr>
    </w:p>
    <w:p w:rsidR="003B50BB" w:rsidRDefault="00126754">
      <w:pPr>
        <w:spacing w:before="133"/>
        <w:ind w:left="1143"/>
        <w:rPr>
          <w:rFonts w:ascii="Helvetica Neue" w:eastAsia="Helvetica Neue" w:hAnsi="Helvetica Neue" w:cs="Helvetica Neue"/>
          <w:sz w:val="54"/>
          <w:szCs w:val="5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0680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-1151890</wp:posOffset>
                </wp:positionV>
                <wp:extent cx="6858000" cy="7016750"/>
                <wp:effectExtent l="0" t="0" r="0" b="0"/>
                <wp:wrapNone/>
                <wp:docPr id="387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016750"/>
                          <a:chOff x="720" y="-1814"/>
                          <a:chExt cx="10800" cy="11050"/>
                        </a:xfrm>
                      </wpg:grpSpPr>
                      <wpg:grpSp>
                        <wpg:cNvPr id="388" name="Group 367"/>
                        <wpg:cNvGrpSpPr>
                          <a:grpSpLocks/>
                        </wpg:cNvGrpSpPr>
                        <wpg:grpSpPr bwMode="auto">
                          <a:xfrm>
                            <a:off x="720" y="-1424"/>
                            <a:ext cx="10800" cy="10660"/>
                            <a:chOff x="720" y="-1424"/>
                            <a:chExt cx="10800" cy="10660"/>
                          </a:xfrm>
                        </wpg:grpSpPr>
                        <wps:wsp>
                          <wps:cNvPr id="389" name="Freeform 368"/>
                          <wps:cNvSpPr>
                            <a:spLocks/>
                          </wps:cNvSpPr>
                          <wps:spPr bwMode="auto">
                            <a:xfrm>
                              <a:off x="720" y="-1424"/>
                              <a:ext cx="10800" cy="10660"/>
                            </a:xfrm>
                            <a:custGeom>
                              <a:avLst/>
                              <a:gdLst>
                                <a:gd name="T0" fmla="+- 0 720 720"/>
                                <a:gd name="T1" fmla="*/ T0 w 10800"/>
                                <a:gd name="T2" fmla="+- 0 9236 -1424"/>
                                <a:gd name="T3" fmla="*/ 9236 h 10660"/>
                                <a:gd name="T4" fmla="+- 0 11520 720"/>
                                <a:gd name="T5" fmla="*/ T4 w 10800"/>
                                <a:gd name="T6" fmla="+- 0 9236 -1424"/>
                                <a:gd name="T7" fmla="*/ 9236 h 10660"/>
                                <a:gd name="T8" fmla="+- 0 11520 720"/>
                                <a:gd name="T9" fmla="*/ T8 w 10800"/>
                                <a:gd name="T10" fmla="+- 0 -1424 -1424"/>
                                <a:gd name="T11" fmla="*/ -1424 h 10660"/>
                                <a:gd name="T12" fmla="+- 0 720 720"/>
                                <a:gd name="T13" fmla="*/ T12 w 10800"/>
                                <a:gd name="T14" fmla="+- 0 -1424 -1424"/>
                                <a:gd name="T15" fmla="*/ -1424 h 10660"/>
                                <a:gd name="T16" fmla="+- 0 720 720"/>
                                <a:gd name="T17" fmla="*/ T16 w 10800"/>
                                <a:gd name="T18" fmla="+- 0 9236 -1424"/>
                                <a:gd name="T19" fmla="*/ 9236 h 10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00" h="10660">
                                  <a:moveTo>
                                    <a:pt x="0" y="10660"/>
                                  </a:moveTo>
                                  <a:lnTo>
                                    <a:pt x="10800" y="10660"/>
                                  </a:lnTo>
                                  <a:lnTo>
                                    <a:pt x="108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6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7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0" name="Group 365"/>
                        <wpg:cNvGrpSpPr>
                          <a:grpSpLocks/>
                        </wpg:cNvGrpSpPr>
                        <wpg:grpSpPr bwMode="auto">
                          <a:xfrm>
                            <a:off x="720" y="-1814"/>
                            <a:ext cx="10800" cy="390"/>
                            <a:chOff x="720" y="-1814"/>
                            <a:chExt cx="10800" cy="390"/>
                          </a:xfrm>
                        </wpg:grpSpPr>
                        <wps:wsp>
                          <wps:cNvPr id="391" name="Freeform 366"/>
                          <wps:cNvSpPr>
                            <a:spLocks/>
                          </wps:cNvSpPr>
                          <wps:spPr bwMode="auto">
                            <a:xfrm>
                              <a:off x="720" y="-1814"/>
                              <a:ext cx="10800" cy="390"/>
                            </a:xfrm>
                            <a:custGeom>
                              <a:avLst/>
                              <a:gdLst>
                                <a:gd name="T0" fmla="+- 0 720 720"/>
                                <a:gd name="T1" fmla="*/ T0 w 10800"/>
                                <a:gd name="T2" fmla="+- 0 -1424 -1814"/>
                                <a:gd name="T3" fmla="*/ -1424 h 390"/>
                                <a:gd name="T4" fmla="+- 0 11520 720"/>
                                <a:gd name="T5" fmla="*/ T4 w 10800"/>
                                <a:gd name="T6" fmla="+- 0 -1424 -1814"/>
                                <a:gd name="T7" fmla="*/ -1424 h 390"/>
                                <a:gd name="T8" fmla="+- 0 11520 720"/>
                                <a:gd name="T9" fmla="*/ T8 w 10800"/>
                                <a:gd name="T10" fmla="+- 0 -1814 -1814"/>
                                <a:gd name="T11" fmla="*/ -1814 h 390"/>
                                <a:gd name="T12" fmla="+- 0 720 720"/>
                                <a:gd name="T13" fmla="*/ T12 w 10800"/>
                                <a:gd name="T14" fmla="+- 0 -1814 -1814"/>
                                <a:gd name="T15" fmla="*/ -1814 h 390"/>
                                <a:gd name="T16" fmla="+- 0 720 720"/>
                                <a:gd name="T17" fmla="*/ T16 w 10800"/>
                                <a:gd name="T18" fmla="+- 0 -1424 -1814"/>
                                <a:gd name="T19" fmla="*/ -1424 h 3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00" h="390">
                                  <a:moveTo>
                                    <a:pt x="0" y="390"/>
                                  </a:moveTo>
                                  <a:lnTo>
                                    <a:pt x="10800" y="390"/>
                                  </a:lnTo>
                                  <a:lnTo>
                                    <a:pt x="108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406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2" name="Group 362"/>
                        <wpg:cNvGrpSpPr>
                          <a:grpSpLocks/>
                        </wpg:cNvGrpSpPr>
                        <wpg:grpSpPr bwMode="auto">
                          <a:xfrm>
                            <a:off x="8424" y="8286"/>
                            <a:ext cx="540" cy="540"/>
                            <a:chOff x="8424" y="8286"/>
                            <a:chExt cx="540" cy="540"/>
                          </a:xfrm>
                        </wpg:grpSpPr>
                        <wps:wsp>
                          <wps:cNvPr id="393" name="Freeform 364"/>
                          <wps:cNvSpPr>
                            <a:spLocks/>
                          </wps:cNvSpPr>
                          <wps:spPr bwMode="auto">
                            <a:xfrm>
                              <a:off x="8424" y="8286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8960 8424"/>
                                <a:gd name="T1" fmla="*/ T0 w 540"/>
                                <a:gd name="T2" fmla="+- 0 8515 8286"/>
                                <a:gd name="T3" fmla="*/ 8515 h 540"/>
                                <a:gd name="T4" fmla="+- 0 8691 8424"/>
                                <a:gd name="T5" fmla="*/ T4 w 540"/>
                                <a:gd name="T6" fmla="+- 0 8515 8286"/>
                                <a:gd name="T7" fmla="*/ 8515 h 540"/>
                                <a:gd name="T8" fmla="+- 0 8691 8424"/>
                                <a:gd name="T9" fmla="*/ T8 w 540"/>
                                <a:gd name="T10" fmla="+- 0 8595 8286"/>
                                <a:gd name="T11" fmla="*/ 8595 h 540"/>
                                <a:gd name="T12" fmla="+- 0 8872 8424"/>
                                <a:gd name="T13" fmla="*/ T12 w 540"/>
                                <a:gd name="T14" fmla="+- 0 8610 8286"/>
                                <a:gd name="T15" fmla="*/ 8610 h 540"/>
                                <a:gd name="T16" fmla="+- 0 8865 8424"/>
                                <a:gd name="T17" fmla="*/ T16 w 540"/>
                                <a:gd name="T18" fmla="+- 0 8631 8286"/>
                                <a:gd name="T19" fmla="*/ 8631 h 540"/>
                                <a:gd name="T20" fmla="+- 0 8829 8424"/>
                                <a:gd name="T21" fmla="*/ T20 w 540"/>
                                <a:gd name="T22" fmla="+- 0 8684 8286"/>
                                <a:gd name="T23" fmla="*/ 8684 h 540"/>
                                <a:gd name="T24" fmla="+- 0 8778 8424"/>
                                <a:gd name="T25" fmla="*/ T24 w 540"/>
                                <a:gd name="T26" fmla="+- 0 8722 8286"/>
                                <a:gd name="T27" fmla="*/ 8722 h 540"/>
                                <a:gd name="T28" fmla="+- 0 8716 8424"/>
                                <a:gd name="T29" fmla="*/ T28 w 540"/>
                                <a:gd name="T30" fmla="+- 0 8741 8286"/>
                                <a:gd name="T31" fmla="*/ 8741 h 540"/>
                                <a:gd name="T32" fmla="+- 0 8694 8424"/>
                                <a:gd name="T33" fmla="*/ T32 w 540"/>
                                <a:gd name="T34" fmla="+- 0 8742 8286"/>
                                <a:gd name="T35" fmla="*/ 8742 h 540"/>
                                <a:gd name="T36" fmla="+- 0 8691 8424"/>
                                <a:gd name="T37" fmla="*/ T36 w 540"/>
                                <a:gd name="T38" fmla="+- 0 8742 8286"/>
                                <a:gd name="T39" fmla="*/ 8742 h 540"/>
                                <a:gd name="T40" fmla="+- 0 8691 8424"/>
                                <a:gd name="T41" fmla="*/ T40 w 540"/>
                                <a:gd name="T42" fmla="+- 0 8825 8286"/>
                                <a:gd name="T43" fmla="*/ 8825 h 540"/>
                                <a:gd name="T44" fmla="+- 0 8763 8424"/>
                                <a:gd name="T45" fmla="*/ T44 w 540"/>
                                <a:gd name="T46" fmla="+- 0 8816 8286"/>
                                <a:gd name="T47" fmla="*/ 8816 h 540"/>
                                <a:gd name="T48" fmla="+- 0 8824 8424"/>
                                <a:gd name="T49" fmla="*/ T48 w 540"/>
                                <a:gd name="T50" fmla="+- 0 8791 8286"/>
                                <a:gd name="T51" fmla="*/ 8791 h 540"/>
                                <a:gd name="T52" fmla="+- 0 8877 8424"/>
                                <a:gd name="T53" fmla="*/ T52 w 540"/>
                                <a:gd name="T54" fmla="+- 0 8753 8286"/>
                                <a:gd name="T55" fmla="*/ 8753 h 540"/>
                                <a:gd name="T56" fmla="+- 0 8919 8424"/>
                                <a:gd name="T57" fmla="*/ T56 w 540"/>
                                <a:gd name="T58" fmla="+- 0 8703 8286"/>
                                <a:gd name="T59" fmla="*/ 8703 h 540"/>
                                <a:gd name="T60" fmla="+- 0 8948 8424"/>
                                <a:gd name="T61" fmla="*/ T60 w 540"/>
                                <a:gd name="T62" fmla="+- 0 8644 8286"/>
                                <a:gd name="T63" fmla="*/ 8644 h 540"/>
                                <a:gd name="T64" fmla="+- 0 8962 8424"/>
                                <a:gd name="T65" fmla="*/ T64 w 540"/>
                                <a:gd name="T66" fmla="+- 0 8578 8286"/>
                                <a:gd name="T67" fmla="*/ 8578 h 540"/>
                                <a:gd name="T68" fmla="+- 0 8963 8424"/>
                                <a:gd name="T69" fmla="*/ T68 w 540"/>
                                <a:gd name="T70" fmla="+- 0 8555 8286"/>
                                <a:gd name="T71" fmla="*/ 8555 h 540"/>
                                <a:gd name="T72" fmla="+- 0 8962 8424"/>
                                <a:gd name="T73" fmla="*/ T72 w 540"/>
                                <a:gd name="T74" fmla="+- 0 8534 8286"/>
                                <a:gd name="T75" fmla="*/ 8534 h 540"/>
                                <a:gd name="T76" fmla="+- 0 8960 8424"/>
                                <a:gd name="T77" fmla="*/ T76 w 540"/>
                                <a:gd name="T78" fmla="+- 0 8515 8286"/>
                                <a:gd name="T79" fmla="*/ 8515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536" y="229"/>
                                  </a:moveTo>
                                  <a:lnTo>
                                    <a:pt x="267" y="229"/>
                                  </a:lnTo>
                                  <a:lnTo>
                                    <a:pt x="267" y="309"/>
                                  </a:lnTo>
                                  <a:lnTo>
                                    <a:pt x="448" y="324"/>
                                  </a:lnTo>
                                  <a:lnTo>
                                    <a:pt x="441" y="345"/>
                                  </a:lnTo>
                                  <a:lnTo>
                                    <a:pt x="405" y="398"/>
                                  </a:lnTo>
                                  <a:lnTo>
                                    <a:pt x="354" y="436"/>
                                  </a:lnTo>
                                  <a:lnTo>
                                    <a:pt x="292" y="455"/>
                                  </a:lnTo>
                                  <a:lnTo>
                                    <a:pt x="270" y="456"/>
                                  </a:lnTo>
                                  <a:lnTo>
                                    <a:pt x="267" y="456"/>
                                  </a:lnTo>
                                  <a:lnTo>
                                    <a:pt x="267" y="539"/>
                                  </a:lnTo>
                                  <a:lnTo>
                                    <a:pt x="339" y="530"/>
                                  </a:lnTo>
                                  <a:lnTo>
                                    <a:pt x="400" y="505"/>
                                  </a:lnTo>
                                  <a:lnTo>
                                    <a:pt x="453" y="467"/>
                                  </a:lnTo>
                                  <a:lnTo>
                                    <a:pt x="495" y="417"/>
                                  </a:lnTo>
                                  <a:lnTo>
                                    <a:pt x="524" y="358"/>
                                  </a:lnTo>
                                  <a:lnTo>
                                    <a:pt x="538" y="292"/>
                                  </a:lnTo>
                                  <a:lnTo>
                                    <a:pt x="539" y="269"/>
                                  </a:lnTo>
                                  <a:lnTo>
                                    <a:pt x="538" y="248"/>
                                  </a:lnTo>
                                  <a:lnTo>
                                    <a:pt x="536" y="2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4" name="Freeform 363"/>
                          <wps:cNvSpPr>
                            <a:spLocks/>
                          </wps:cNvSpPr>
                          <wps:spPr bwMode="auto">
                            <a:xfrm>
                              <a:off x="8424" y="8286"/>
                              <a:ext cx="540" cy="540"/>
                            </a:xfrm>
                            <a:custGeom>
                              <a:avLst/>
                              <a:gdLst>
                                <a:gd name="T0" fmla="+- 0 8694 8424"/>
                                <a:gd name="T1" fmla="*/ T0 w 540"/>
                                <a:gd name="T2" fmla="+- 0 8286 8286"/>
                                <a:gd name="T3" fmla="*/ 8286 h 540"/>
                                <a:gd name="T4" fmla="+- 0 8625 8424"/>
                                <a:gd name="T5" fmla="*/ T4 w 540"/>
                                <a:gd name="T6" fmla="+- 0 8295 8286"/>
                                <a:gd name="T7" fmla="*/ 8295 h 540"/>
                                <a:gd name="T8" fmla="+- 0 8563 8424"/>
                                <a:gd name="T9" fmla="*/ T8 w 540"/>
                                <a:gd name="T10" fmla="+- 0 8319 8286"/>
                                <a:gd name="T11" fmla="*/ 8319 h 540"/>
                                <a:gd name="T12" fmla="+- 0 8511 8424"/>
                                <a:gd name="T13" fmla="*/ T12 w 540"/>
                                <a:gd name="T14" fmla="+- 0 8357 8286"/>
                                <a:gd name="T15" fmla="*/ 8357 h 540"/>
                                <a:gd name="T16" fmla="+- 0 8469 8424"/>
                                <a:gd name="T17" fmla="*/ T16 w 540"/>
                                <a:gd name="T18" fmla="+- 0 8407 8286"/>
                                <a:gd name="T19" fmla="*/ 8407 h 540"/>
                                <a:gd name="T20" fmla="+- 0 8439 8424"/>
                                <a:gd name="T21" fmla="*/ T20 w 540"/>
                                <a:gd name="T22" fmla="+- 0 8466 8286"/>
                                <a:gd name="T23" fmla="*/ 8466 h 540"/>
                                <a:gd name="T24" fmla="+- 0 8425 8424"/>
                                <a:gd name="T25" fmla="*/ T24 w 540"/>
                                <a:gd name="T26" fmla="+- 0 8532 8286"/>
                                <a:gd name="T27" fmla="*/ 8532 h 540"/>
                                <a:gd name="T28" fmla="+- 0 8424 8424"/>
                                <a:gd name="T29" fmla="*/ T28 w 540"/>
                                <a:gd name="T30" fmla="+- 0 8555 8286"/>
                                <a:gd name="T31" fmla="*/ 8555 h 540"/>
                                <a:gd name="T32" fmla="+- 0 8507 8424"/>
                                <a:gd name="T33" fmla="*/ T32 w 540"/>
                                <a:gd name="T34" fmla="+- 0 8555 8286"/>
                                <a:gd name="T35" fmla="*/ 8555 h 540"/>
                                <a:gd name="T36" fmla="+- 0 8507 8424"/>
                                <a:gd name="T37" fmla="*/ T36 w 540"/>
                                <a:gd name="T38" fmla="+- 0 8550 8286"/>
                                <a:gd name="T39" fmla="*/ 8550 h 540"/>
                                <a:gd name="T40" fmla="+- 0 8509 8424"/>
                                <a:gd name="T41" fmla="*/ T40 w 540"/>
                                <a:gd name="T42" fmla="+- 0 8527 8286"/>
                                <a:gd name="T43" fmla="*/ 8527 h 540"/>
                                <a:gd name="T44" fmla="+- 0 8530 8424"/>
                                <a:gd name="T45" fmla="*/ T44 w 540"/>
                                <a:gd name="T46" fmla="+- 0 8464 8286"/>
                                <a:gd name="T47" fmla="*/ 8464 h 540"/>
                                <a:gd name="T48" fmla="+- 0 8571 8424"/>
                                <a:gd name="T49" fmla="*/ T48 w 540"/>
                                <a:gd name="T50" fmla="+- 0 8414 8286"/>
                                <a:gd name="T51" fmla="*/ 8414 h 540"/>
                                <a:gd name="T52" fmla="+- 0 8627 8424"/>
                                <a:gd name="T53" fmla="*/ T52 w 540"/>
                                <a:gd name="T54" fmla="+- 0 8381 8286"/>
                                <a:gd name="T55" fmla="*/ 8381 h 540"/>
                                <a:gd name="T56" fmla="+- 0 8694 8424"/>
                                <a:gd name="T57" fmla="*/ T56 w 540"/>
                                <a:gd name="T58" fmla="+- 0 8368 8286"/>
                                <a:gd name="T59" fmla="*/ 8368 h 540"/>
                                <a:gd name="T60" fmla="+- 0 8694 8424"/>
                                <a:gd name="T61" fmla="*/ T60 w 540"/>
                                <a:gd name="T62" fmla="+- 0 8286 8286"/>
                                <a:gd name="T63" fmla="*/ 8286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540" h="540">
                                  <a:moveTo>
                                    <a:pt x="270" y="0"/>
                                  </a:moveTo>
                                  <a:lnTo>
                                    <a:pt x="201" y="9"/>
                                  </a:lnTo>
                                  <a:lnTo>
                                    <a:pt x="139" y="33"/>
                                  </a:lnTo>
                                  <a:lnTo>
                                    <a:pt x="87" y="7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5" y="180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83" y="269"/>
                                  </a:lnTo>
                                  <a:lnTo>
                                    <a:pt x="83" y="264"/>
                                  </a:lnTo>
                                  <a:lnTo>
                                    <a:pt x="85" y="241"/>
                                  </a:lnTo>
                                  <a:lnTo>
                                    <a:pt x="106" y="178"/>
                                  </a:lnTo>
                                  <a:lnTo>
                                    <a:pt x="147" y="128"/>
                                  </a:lnTo>
                                  <a:lnTo>
                                    <a:pt x="203" y="95"/>
                                  </a:lnTo>
                                  <a:lnTo>
                                    <a:pt x="270" y="82"/>
                                  </a:lnTo>
                                  <a:lnTo>
                                    <a:pt x="2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5" name="Group 359"/>
                        <wpg:cNvGrpSpPr>
                          <a:grpSpLocks/>
                        </wpg:cNvGrpSpPr>
                        <wpg:grpSpPr bwMode="auto">
                          <a:xfrm>
                            <a:off x="9256" y="8515"/>
                            <a:ext cx="69" cy="153"/>
                            <a:chOff x="9256" y="8515"/>
                            <a:chExt cx="69" cy="153"/>
                          </a:xfrm>
                        </wpg:grpSpPr>
                        <wps:wsp>
                          <wps:cNvPr id="396" name="Freeform 361"/>
                          <wps:cNvSpPr>
                            <a:spLocks/>
                          </wps:cNvSpPr>
                          <wps:spPr bwMode="auto">
                            <a:xfrm>
                              <a:off x="9256" y="8515"/>
                              <a:ext cx="69" cy="153"/>
                            </a:xfrm>
                            <a:custGeom>
                              <a:avLst/>
                              <a:gdLst>
                                <a:gd name="T0" fmla="+- 0 9319 9256"/>
                                <a:gd name="T1" fmla="*/ T0 w 69"/>
                                <a:gd name="T2" fmla="+- 0 8515 8515"/>
                                <a:gd name="T3" fmla="*/ 8515 h 153"/>
                                <a:gd name="T4" fmla="+- 0 9278 9256"/>
                                <a:gd name="T5" fmla="*/ T4 w 69"/>
                                <a:gd name="T6" fmla="+- 0 8515 8515"/>
                                <a:gd name="T7" fmla="*/ 8515 h 153"/>
                                <a:gd name="T8" fmla="+- 0 9271 9256"/>
                                <a:gd name="T9" fmla="*/ T8 w 69"/>
                                <a:gd name="T10" fmla="+- 0 8517 8515"/>
                                <a:gd name="T11" fmla="*/ 8517 h 153"/>
                                <a:gd name="T12" fmla="+- 0 9265 9256"/>
                                <a:gd name="T13" fmla="*/ T12 w 69"/>
                                <a:gd name="T14" fmla="+- 0 8524 8515"/>
                                <a:gd name="T15" fmla="*/ 8524 h 153"/>
                                <a:gd name="T16" fmla="+- 0 9258 9256"/>
                                <a:gd name="T17" fmla="*/ T16 w 69"/>
                                <a:gd name="T18" fmla="+- 0 8531 8515"/>
                                <a:gd name="T19" fmla="*/ 8531 h 153"/>
                                <a:gd name="T20" fmla="+- 0 9256 9256"/>
                                <a:gd name="T21" fmla="*/ T20 w 69"/>
                                <a:gd name="T22" fmla="+- 0 8537 8515"/>
                                <a:gd name="T23" fmla="*/ 8537 h 153"/>
                                <a:gd name="T24" fmla="+- 0 9256 9256"/>
                                <a:gd name="T25" fmla="*/ T24 w 69"/>
                                <a:gd name="T26" fmla="+- 0 8600 8515"/>
                                <a:gd name="T27" fmla="*/ 8600 h 153"/>
                                <a:gd name="T28" fmla="+- 0 9258 9256"/>
                                <a:gd name="T29" fmla="*/ T28 w 69"/>
                                <a:gd name="T30" fmla="+- 0 8607 8515"/>
                                <a:gd name="T31" fmla="*/ 8607 h 153"/>
                                <a:gd name="T32" fmla="+- 0 9271 9256"/>
                                <a:gd name="T33" fmla="*/ T32 w 69"/>
                                <a:gd name="T34" fmla="+- 0 8620 8515"/>
                                <a:gd name="T35" fmla="*/ 8620 h 153"/>
                                <a:gd name="T36" fmla="+- 0 9277 9256"/>
                                <a:gd name="T37" fmla="*/ T36 w 69"/>
                                <a:gd name="T38" fmla="+- 0 8622 8515"/>
                                <a:gd name="T39" fmla="*/ 8622 h 153"/>
                                <a:gd name="T40" fmla="+- 0 9310 9256"/>
                                <a:gd name="T41" fmla="*/ T40 w 69"/>
                                <a:gd name="T42" fmla="+- 0 8622 8515"/>
                                <a:gd name="T43" fmla="*/ 8622 h 153"/>
                                <a:gd name="T44" fmla="+- 0 9310 9256"/>
                                <a:gd name="T45" fmla="*/ T44 w 69"/>
                                <a:gd name="T46" fmla="+- 0 8642 8515"/>
                                <a:gd name="T47" fmla="*/ 8642 h 153"/>
                                <a:gd name="T48" fmla="+- 0 9308 9256"/>
                                <a:gd name="T49" fmla="*/ T48 w 69"/>
                                <a:gd name="T50" fmla="+- 0 8645 8515"/>
                                <a:gd name="T51" fmla="*/ 8645 h 153"/>
                                <a:gd name="T52" fmla="+- 0 9302 9256"/>
                                <a:gd name="T53" fmla="*/ T52 w 69"/>
                                <a:gd name="T54" fmla="+- 0 8651 8515"/>
                                <a:gd name="T55" fmla="*/ 8651 h 153"/>
                                <a:gd name="T56" fmla="+- 0 9299 9256"/>
                                <a:gd name="T57" fmla="*/ T56 w 69"/>
                                <a:gd name="T58" fmla="+- 0 8652 8515"/>
                                <a:gd name="T59" fmla="*/ 8652 h 153"/>
                                <a:gd name="T60" fmla="+- 0 9267 9256"/>
                                <a:gd name="T61" fmla="*/ T60 w 69"/>
                                <a:gd name="T62" fmla="+- 0 8652 8515"/>
                                <a:gd name="T63" fmla="*/ 8652 h 153"/>
                                <a:gd name="T64" fmla="+- 0 9264 9256"/>
                                <a:gd name="T65" fmla="*/ T64 w 69"/>
                                <a:gd name="T66" fmla="+- 0 8656 8515"/>
                                <a:gd name="T67" fmla="*/ 8656 h 153"/>
                                <a:gd name="T68" fmla="+- 0 9264 9256"/>
                                <a:gd name="T69" fmla="*/ T68 w 69"/>
                                <a:gd name="T70" fmla="+- 0 8664 8515"/>
                                <a:gd name="T71" fmla="*/ 8664 h 153"/>
                                <a:gd name="T72" fmla="+- 0 9267 9256"/>
                                <a:gd name="T73" fmla="*/ T72 w 69"/>
                                <a:gd name="T74" fmla="+- 0 8668 8515"/>
                                <a:gd name="T75" fmla="*/ 8668 h 153"/>
                                <a:gd name="T76" fmla="+- 0 9303 9256"/>
                                <a:gd name="T77" fmla="*/ T76 w 69"/>
                                <a:gd name="T78" fmla="+- 0 8668 8515"/>
                                <a:gd name="T79" fmla="*/ 8668 h 153"/>
                                <a:gd name="T80" fmla="+- 0 9310 9256"/>
                                <a:gd name="T81" fmla="*/ T80 w 69"/>
                                <a:gd name="T82" fmla="+- 0 8665 8515"/>
                                <a:gd name="T83" fmla="*/ 8665 h 153"/>
                                <a:gd name="T84" fmla="+- 0 9316 9256"/>
                                <a:gd name="T85" fmla="*/ T84 w 69"/>
                                <a:gd name="T86" fmla="+- 0 8659 8515"/>
                                <a:gd name="T87" fmla="*/ 8659 h 153"/>
                                <a:gd name="T88" fmla="+- 0 9323 9256"/>
                                <a:gd name="T89" fmla="*/ T88 w 69"/>
                                <a:gd name="T90" fmla="+- 0 8652 8515"/>
                                <a:gd name="T91" fmla="*/ 8652 h 153"/>
                                <a:gd name="T92" fmla="+- 0 9325 9256"/>
                                <a:gd name="T93" fmla="*/ T92 w 69"/>
                                <a:gd name="T94" fmla="+- 0 8646 8515"/>
                                <a:gd name="T95" fmla="*/ 8646 h 153"/>
                                <a:gd name="T96" fmla="+- 0 9325 9256"/>
                                <a:gd name="T97" fmla="*/ T96 w 69"/>
                                <a:gd name="T98" fmla="+- 0 8642 8515"/>
                                <a:gd name="T99" fmla="*/ 8642 h 153"/>
                                <a:gd name="T100" fmla="+- 0 9325 9256"/>
                                <a:gd name="T101" fmla="*/ T100 w 69"/>
                                <a:gd name="T102" fmla="+- 0 8607 8515"/>
                                <a:gd name="T103" fmla="*/ 8607 h 153"/>
                                <a:gd name="T104" fmla="+- 0 9282 9256"/>
                                <a:gd name="T105" fmla="*/ T104 w 69"/>
                                <a:gd name="T106" fmla="+- 0 8607 8515"/>
                                <a:gd name="T107" fmla="*/ 8607 h 153"/>
                                <a:gd name="T108" fmla="+- 0 9279 9256"/>
                                <a:gd name="T109" fmla="*/ T108 w 69"/>
                                <a:gd name="T110" fmla="+- 0 8606 8515"/>
                                <a:gd name="T111" fmla="*/ 8606 h 153"/>
                                <a:gd name="T112" fmla="+- 0 9276 9256"/>
                                <a:gd name="T113" fmla="*/ T112 w 69"/>
                                <a:gd name="T114" fmla="+- 0 8602 8515"/>
                                <a:gd name="T115" fmla="*/ 8602 h 153"/>
                                <a:gd name="T116" fmla="+- 0 9272 9256"/>
                                <a:gd name="T117" fmla="*/ T116 w 69"/>
                                <a:gd name="T118" fmla="+- 0 8599 8515"/>
                                <a:gd name="T119" fmla="*/ 8599 h 153"/>
                                <a:gd name="T120" fmla="+- 0 9271 9256"/>
                                <a:gd name="T121" fmla="*/ T120 w 69"/>
                                <a:gd name="T122" fmla="+- 0 8596 8515"/>
                                <a:gd name="T123" fmla="*/ 8596 h 153"/>
                                <a:gd name="T124" fmla="+- 0 9271 9256"/>
                                <a:gd name="T125" fmla="*/ T124 w 69"/>
                                <a:gd name="T126" fmla="+- 0 8541 8515"/>
                                <a:gd name="T127" fmla="*/ 8541 h 153"/>
                                <a:gd name="T128" fmla="+- 0 9273 9256"/>
                                <a:gd name="T129" fmla="*/ T128 w 69"/>
                                <a:gd name="T130" fmla="+- 0 8538 8515"/>
                                <a:gd name="T131" fmla="*/ 8538 h 153"/>
                                <a:gd name="T132" fmla="+- 0 9279 9256"/>
                                <a:gd name="T133" fmla="*/ T132 w 69"/>
                                <a:gd name="T134" fmla="+- 0 8532 8515"/>
                                <a:gd name="T135" fmla="*/ 8532 h 153"/>
                                <a:gd name="T136" fmla="+- 0 9282 9256"/>
                                <a:gd name="T137" fmla="*/ T136 w 69"/>
                                <a:gd name="T138" fmla="+- 0 8530 8515"/>
                                <a:gd name="T139" fmla="*/ 8530 h 153"/>
                                <a:gd name="T140" fmla="+- 0 9325 9256"/>
                                <a:gd name="T141" fmla="*/ T140 w 69"/>
                                <a:gd name="T142" fmla="+- 0 8530 8515"/>
                                <a:gd name="T143" fmla="*/ 8530 h 153"/>
                                <a:gd name="T144" fmla="+- 0 9325 9256"/>
                                <a:gd name="T145" fmla="*/ T144 w 69"/>
                                <a:gd name="T146" fmla="+- 0 8521 8515"/>
                                <a:gd name="T147" fmla="*/ 8521 h 153"/>
                                <a:gd name="T148" fmla="+- 0 9324 9256"/>
                                <a:gd name="T149" fmla="*/ T148 w 69"/>
                                <a:gd name="T150" fmla="+- 0 8519 8515"/>
                                <a:gd name="T151" fmla="*/ 8519 h 153"/>
                                <a:gd name="T152" fmla="+- 0 9323 9256"/>
                                <a:gd name="T153" fmla="*/ T152 w 69"/>
                                <a:gd name="T154" fmla="+- 0 8517 8515"/>
                                <a:gd name="T155" fmla="*/ 8517 h 153"/>
                                <a:gd name="T156" fmla="+- 0 9321 9256"/>
                                <a:gd name="T157" fmla="*/ T156 w 69"/>
                                <a:gd name="T158" fmla="+- 0 8516 8515"/>
                                <a:gd name="T159" fmla="*/ 8516 h 153"/>
                                <a:gd name="T160" fmla="+- 0 9319 9256"/>
                                <a:gd name="T161" fmla="*/ T160 w 69"/>
                                <a:gd name="T162" fmla="+- 0 8515 8515"/>
                                <a:gd name="T163" fmla="*/ 8515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</a:cxnLst>
                              <a:rect l="0" t="0" r="r" b="b"/>
                              <a:pathLst>
                                <a:path w="69" h="153">
                                  <a:moveTo>
                                    <a:pt x="63" y="0"/>
                                  </a:moveTo>
                                  <a:lnTo>
                                    <a:pt x="22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2" y="1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85"/>
                                  </a:lnTo>
                                  <a:lnTo>
                                    <a:pt x="2" y="92"/>
                                  </a:lnTo>
                                  <a:lnTo>
                                    <a:pt x="15" y="105"/>
                                  </a:lnTo>
                                  <a:lnTo>
                                    <a:pt x="21" y="107"/>
                                  </a:lnTo>
                                  <a:lnTo>
                                    <a:pt x="54" y="107"/>
                                  </a:lnTo>
                                  <a:lnTo>
                                    <a:pt x="54" y="127"/>
                                  </a:lnTo>
                                  <a:lnTo>
                                    <a:pt x="52" y="130"/>
                                  </a:lnTo>
                                  <a:lnTo>
                                    <a:pt x="46" y="136"/>
                                  </a:lnTo>
                                  <a:lnTo>
                                    <a:pt x="43" y="137"/>
                                  </a:lnTo>
                                  <a:lnTo>
                                    <a:pt x="11" y="137"/>
                                  </a:lnTo>
                                  <a:lnTo>
                                    <a:pt x="8" y="141"/>
                                  </a:lnTo>
                                  <a:lnTo>
                                    <a:pt x="8" y="149"/>
                                  </a:lnTo>
                                  <a:lnTo>
                                    <a:pt x="11" y="153"/>
                                  </a:lnTo>
                                  <a:lnTo>
                                    <a:pt x="47" y="153"/>
                                  </a:lnTo>
                                  <a:lnTo>
                                    <a:pt x="54" y="150"/>
                                  </a:lnTo>
                                  <a:lnTo>
                                    <a:pt x="60" y="144"/>
                                  </a:lnTo>
                                  <a:lnTo>
                                    <a:pt x="67" y="137"/>
                                  </a:lnTo>
                                  <a:lnTo>
                                    <a:pt x="69" y="131"/>
                                  </a:lnTo>
                                  <a:lnTo>
                                    <a:pt x="69" y="127"/>
                                  </a:lnTo>
                                  <a:lnTo>
                                    <a:pt x="69" y="92"/>
                                  </a:lnTo>
                                  <a:lnTo>
                                    <a:pt x="26" y="92"/>
                                  </a:lnTo>
                                  <a:lnTo>
                                    <a:pt x="23" y="91"/>
                                  </a:lnTo>
                                  <a:lnTo>
                                    <a:pt x="20" y="87"/>
                                  </a:lnTo>
                                  <a:lnTo>
                                    <a:pt x="16" y="84"/>
                                  </a:lnTo>
                                  <a:lnTo>
                                    <a:pt x="15" y="81"/>
                                  </a:lnTo>
                                  <a:lnTo>
                                    <a:pt x="15" y="26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23" y="17"/>
                                  </a:lnTo>
                                  <a:lnTo>
                                    <a:pt x="26" y="15"/>
                                  </a:lnTo>
                                  <a:lnTo>
                                    <a:pt x="69" y="15"/>
                                  </a:lnTo>
                                  <a:lnTo>
                                    <a:pt x="69" y="6"/>
                                  </a:lnTo>
                                  <a:lnTo>
                                    <a:pt x="68" y="4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7" name="Freeform 360"/>
                          <wps:cNvSpPr>
                            <a:spLocks/>
                          </wps:cNvSpPr>
                          <wps:spPr bwMode="auto">
                            <a:xfrm>
                              <a:off x="9256" y="8515"/>
                              <a:ext cx="69" cy="153"/>
                            </a:xfrm>
                            <a:custGeom>
                              <a:avLst/>
                              <a:gdLst>
                                <a:gd name="T0" fmla="+- 0 9325 9256"/>
                                <a:gd name="T1" fmla="*/ T0 w 69"/>
                                <a:gd name="T2" fmla="+- 0 8530 8515"/>
                                <a:gd name="T3" fmla="*/ 8530 h 153"/>
                                <a:gd name="T4" fmla="+- 0 9282 9256"/>
                                <a:gd name="T5" fmla="*/ T4 w 69"/>
                                <a:gd name="T6" fmla="+- 0 8530 8515"/>
                                <a:gd name="T7" fmla="*/ 8530 h 153"/>
                                <a:gd name="T8" fmla="+- 0 9287 9256"/>
                                <a:gd name="T9" fmla="*/ T8 w 69"/>
                                <a:gd name="T10" fmla="+- 0 8531 8515"/>
                                <a:gd name="T11" fmla="*/ 8531 h 153"/>
                                <a:gd name="T12" fmla="+- 0 9310 9256"/>
                                <a:gd name="T13" fmla="*/ T12 w 69"/>
                                <a:gd name="T14" fmla="+- 0 8531 8515"/>
                                <a:gd name="T15" fmla="*/ 8531 h 153"/>
                                <a:gd name="T16" fmla="+- 0 9310 9256"/>
                                <a:gd name="T17" fmla="*/ T16 w 69"/>
                                <a:gd name="T18" fmla="+- 0 8607 8515"/>
                                <a:gd name="T19" fmla="*/ 8607 h 153"/>
                                <a:gd name="T20" fmla="+- 0 9287 9256"/>
                                <a:gd name="T21" fmla="*/ T20 w 69"/>
                                <a:gd name="T22" fmla="+- 0 8607 8515"/>
                                <a:gd name="T23" fmla="*/ 8607 h 153"/>
                                <a:gd name="T24" fmla="+- 0 9282 9256"/>
                                <a:gd name="T25" fmla="*/ T24 w 69"/>
                                <a:gd name="T26" fmla="+- 0 8607 8515"/>
                                <a:gd name="T27" fmla="*/ 8607 h 153"/>
                                <a:gd name="T28" fmla="+- 0 9325 9256"/>
                                <a:gd name="T29" fmla="*/ T28 w 69"/>
                                <a:gd name="T30" fmla="+- 0 8607 8515"/>
                                <a:gd name="T31" fmla="*/ 8607 h 153"/>
                                <a:gd name="T32" fmla="+- 0 9325 9256"/>
                                <a:gd name="T33" fmla="*/ T32 w 69"/>
                                <a:gd name="T34" fmla="+- 0 8530 8515"/>
                                <a:gd name="T35" fmla="*/ 8530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69" h="153">
                                  <a:moveTo>
                                    <a:pt x="69" y="15"/>
                                  </a:moveTo>
                                  <a:lnTo>
                                    <a:pt x="26" y="15"/>
                                  </a:lnTo>
                                  <a:lnTo>
                                    <a:pt x="31" y="16"/>
                                  </a:lnTo>
                                  <a:lnTo>
                                    <a:pt x="54" y="16"/>
                                  </a:lnTo>
                                  <a:lnTo>
                                    <a:pt x="54" y="92"/>
                                  </a:lnTo>
                                  <a:lnTo>
                                    <a:pt x="31" y="92"/>
                                  </a:lnTo>
                                  <a:lnTo>
                                    <a:pt x="26" y="92"/>
                                  </a:lnTo>
                                  <a:lnTo>
                                    <a:pt x="69" y="92"/>
                                  </a:lnTo>
                                  <a:lnTo>
                                    <a:pt x="69" y="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8" name="Group 356"/>
                        <wpg:cNvGrpSpPr>
                          <a:grpSpLocks/>
                        </wpg:cNvGrpSpPr>
                        <wpg:grpSpPr bwMode="auto">
                          <a:xfrm>
                            <a:off x="9475" y="8518"/>
                            <a:ext cx="77" cy="101"/>
                            <a:chOff x="9475" y="8518"/>
                            <a:chExt cx="77" cy="101"/>
                          </a:xfrm>
                        </wpg:grpSpPr>
                        <wps:wsp>
                          <wps:cNvPr id="399" name="Freeform 358"/>
                          <wps:cNvSpPr>
                            <a:spLocks/>
                          </wps:cNvSpPr>
                          <wps:spPr bwMode="auto">
                            <a:xfrm>
                              <a:off x="9475" y="8518"/>
                              <a:ext cx="77" cy="101"/>
                            </a:xfrm>
                            <a:custGeom>
                              <a:avLst/>
                              <a:gdLst>
                                <a:gd name="T0" fmla="+- 0 9528 9475"/>
                                <a:gd name="T1" fmla="*/ T0 w 77"/>
                                <a:gd name="T2" fmla="+- 0 8518 8518"/>
                                <a:gd name="T3" fmla="*/ 8518 h 101"/>
                                <a:gd name="T4" fmla="+- 0 9501 9475"/>
                                <a:gd name="T5" fmla="*/ T4 w 77"/>
                                <a:gd name="T6" fmla="+- 0 8521 8518"/>
                                <a:gd name="T7" fmla="*/ 8521 h 101"/>
                                <a:gd name="T8" fmla="+- 0 9484 9475"/>
                                <a:gd name="T9" fmla="*/ T8 w 77"/>
                                <a:gd name="T10" fmla="+- 0 8531 8518"/>
                                <a:gd name="T11" fmla="*/ 8531 h 101"/>
                                <a:gd name="T12" fmla="+- 0 9476 9475"/>
                                <a:gd name="T13" fmla="*/ T12 w 77"/>
                                <a:gd name="T14" fmla="+- 0 8547 8518"/>
                                <a:gd name="T15" fmla="*/ 8547 h 101"/>
                                <a:gd name="T16" fmla="+- 0 9475 9475"/>
                                <a:gd name="T17" fmla="*/ T16 w 77"/>
                                <a:gd name="T18" fmla="+- 0 8584 8518"/>
                                <a:gd name="T19" fmla="*/ 8584 h 101"/>
                                <a:gd name="T20" fmla="+- 0 9481 9475"/>
                                <a:gd name="T21" fmla="*/ T20 w 77"/>
                                <a:gd name="T22" fmla="+- 0 8605 8518"/>
                                <a:gd name="T23" fmla="*/ 8605 h 101"/>
                                <a:gd name="T24" fmla="+- 0 9498 9475"/>
                                <a:gd name="T25" fmla="*/ T24 w 77"/>
                                <a:gd name="T26" fmla="+- 0 8619 8518"/>
                                <a:gd name="T27" fmla="*/ 8619 h 101"/>
                                <a:gd name="T28" fmla="+- 0 9525 9475"/>
                                <a:gd name="T29" fmla="*/ T28 w 77"/>
                                <a:gd name="T30" fmla="+- 0 8617 8518"/>
                                <a:gd name="T31" fmla="*/ 8617 h 101"/>
                                <a:gd name="T32" fmla="+- 0 9541 9475"/>
                                <a:gd name="T33" fmla="*/ T32 w 77"/>
                                <a:gd name="T34" fmla="+- 0 8607 8518"/>
                                <a:gd name="T35" fmla="*/ 8607 h 101"/>
                                <a:gd name="T36" fmla="+- 0 9500 9475"/>
                                <a:gd name="T37" fmla="*/ T36 w 77"/>
                                <a:gd name="T38" fmla="+- 0 8607 8518"/>
                                <a:gd name="T39" fmla="*/ 8607 h 101"/>
                                <a:gd name="T40" fmla="+- 0 9490 9475"/>
                                <a:gd name="T41" fmla="*/ T40 w 77"/>
                                <a:gd name="T42" fmla="+- 0 8596 8518"/>
                                <a:gd name="T43" fmla="*/ 8596 h 101"/>
                                <a:gd name="T44" fmla="+- 0 9490 9475"/>
                                <a:gd name="T45" fmla="*/ T44 w 77"/>
                                <a:gd name="T46" fmla="+- 0 8541 8518"/>
                                <a:gd name="T47" fmla="*/ 8541 h 101"/>
                                <a:gd name="T48" fmla="+- 0 9500 9475"/>
                                <a:gd name="T49" fmla="*/ T48 w 77"/>
                                <a:gd name="T50" fmla="+- 0 8531 8518"/>
                                <a:gd name="T51" fmla="*/ 8531 h 101"/>
                                <a:gd name="T52" fmla="+- 0 9543 9475"/>
                                <a:gd name="T53" fmla="*/ T52 w 77"/>
                                <a:gd name="T54" fmla="+- 0 8531 8518"/>
                                <a:gd name="T55" fmla="*/ 8531 h 101"/>
                                <a:gd name="T56" fmla="+- 0 9528 9475"/>
                                <a:gd name="T57" fmla="*/ T56 w 77"/>
                                <a:gd name="T58" fmla="+- 0 8518 8518"/>
                                <a:gd name="T59" fmla="*/ 8518 h 1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7" h="101">
                                  <a:moveTo>
                                    <a:pt x="53" y="0"/>
                                  </a:moveTo>
                                  <a:lnTo>
                                    <a:pt x="26" y="3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" y="29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6" y="87"/>
                                  </a:lnTo>
                                  <a:lnTo>
                                    <a:pt x="23" y="101"/>
                                  </a:lnTo>
                                  <a:lnTo>
                                    <a:pt x="50" y="99"/>
                                  </a:lnTo>
                                  <a:lnTo>
                                    <a:pt x="66" y="89"/>
                                  </a:lnTo>
                                  <a:lnTo>
                                    <a:pt x="25" y="89"/>
                                  </a:lnTo>
                                  <a:lnTo>
                                    <a:pt x="15" y="78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25" y="13"/>
                                  </a:lnTo>
                                  <a:lnTo>
                                    <a:pt x="68" y="13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0" name="Freeform 357"/>
                          <wps:cNvSpPr>
                            <a:spLocks/>
                          </wps:cNvSpPr>
                          <wps:spPr bwMode="auto">
                            <a:xfrm>
                              <a:off x="9475" y="8518"/>
                              <a:ext cx="77" cy="101"/>
                            </a:xfrm>
                            <a:custGeom>
                              <a:avLst/>
                              <a:gdLst>
                                <a:gd name="T0" fmla="+- 0 9543 9475"/>
                                <a:gd name="T1" fmla="*/ T0 w 77"/>
                                <a:gd name="T2" fmla="+- 0 8531 8518"/>
                                <a:gd name="T3" fmla="*/ 8531 h 101"/>
                                <a:gd name="T4" fmla="+- 0 9525 9475"/>
                                <a:gd name="T5" fmla="*/ T4 w 77"/>
                                <a:gd name="T6" fmla="+- 0 8531 8518"/>
                                <a:gd name="T7" fmla="*/ 8531 h 101"/>
                                <a:gd name="T8" fmla="+- 0 9536 9475"/>
                                <a:gd name="T9" fmla="*/ T8 w 77"/>
                                <a:gd name="T10" fmla="+- 0 8541 8518"/>
                                <a:gd name="T11" fmla="*/ 8541 h 101"/>
                                <a:gd name="T12" fmla="+- 0 9536 9475"/>
                                <a:gd name="T13" fmla="*/ T12 w 77"/>
                                <a:gd name="T14" fmla="+- 0 8596 8518"/>
                                <a:gd name="T15" fmla="*/ 8596 h 101"/>
                                <a:gd name="T16" fmla="+- 0 9525 9475"/>
                                <a:gd name="T17" fmla="*/ T16 w 77"/>
                                <a:gd name="T18" fmla="+- 0 8607 8518"/>
                                <a:gd name="T19" fmla="*/ 8607 h 101"/>
                                <a:gd name="T20" fmla="+- 0 9541 9475"/>
                                <a:gd name="T21" fmla="*/ T20 w 77"/>
                                <a:gd name="T22" fmla="+- 0 8607 8518"/>
                                <a:gd name="T23" fmla="*/ 8607 h 101"/>
                                <a:gd name="T24" fmla="+- 0 9542 9475"/>
                                <a:gd name="T25" fmla="*/ T24 w 77"/>
                                <a:gd name="T26" fmla="+- 0 8606 8518"/>
                                <a:gd name="T27" fmla="*/ 8606 h 101"/>
                                <a:gd name="T28" fmla="+- 0 9550 9475"/>
                                <a:gd name="T29" fmla="*/ T28 w 77"/>
                                <a:gd name="T30" fmla="+- 0 8590 8518"/>
                                <a:gd name="T31" fmla="*/ 8590 h 101"/>
                                <a:gd name="T32" fmla="+- 0 9551 9475"/>
                                <a:gd name="T33" fmla="*/ T32 w 77"/>
                                <a:gd name="T34" fmla="+- 0 8584 8518"/>
                                <a:gd name="T35" fmla="*/ 8584 h 101"/>
                                <a:gd name="T36" fmla="+- 0 9551 9475"/>
                                <a:gd name="T37" fmla="*/ T36 w 77"/>
                                <a:gd name="T38" fmla="+- 0 8553 8518"/>
                                <a:gd name="T39" fmla="*/ 8553 h 101"/>
                                <a:gd name="T40" fmla="+- 0 9545 9475"/>
                                <a:gd name="T41" fmla="*/ T40 w 77"/>
                                <a:gd name="T42" fmla="+- 0 8532 8518"/>
                                <a:gd name="T43" fmla="*/ 8532 h 101"/>
                                <a:gd name="T44" fmla="+- 0 9543 9475"/>
                                <a:gd name="T45" fmla="*/ T44 w 77"/>
                                <a:gd name="T46" fmla="+- 0 8531 8518"/>
                                <a:gd name="T47" fmla="*/ 8531 h 1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7" h="101">
                                  <a:moveTo>
                                    <a:pt x="68" y="13"/>
                                  </a:moveTo>
                                  <a:lnTo>
                                    <a:pt x="50" y="13"/>
                                  </a:lnTo>
                                  <a:lnTo>
                                    <a:pt x="61" y="23"/>
                                  </a:lnTo>
                                  <a:lnTo>
                                    <a:pt x="61" y="78"/>
                                  </a:lnTo>
                                  <a:lnTo>
                                    <a:pt x="50" y="89"/>
                                  </a:lnTo>
                                  <a:lnTo>
                                    <a:pt x="66" y="89"/>
                                  </a:lnTo>
                                  <a:lnTo>
                                    <a:pt x="67" y="88"/>
                                  </a:lnTo>
                                  <a:lnTo>
                                    <a:pt x="75" y="72"/>
                                  </a:lnTo>
                                  <a:lnTo>
                                    <a:pt x="76" y="66"/>
                                  </a:lnTo>
                                  <a:lnTo>
                                    <a:pt x="76" y="35"/>
                                  </a:lnTo>
                                  <a:lnTo>
                                    <a:pt x="70" y="14"/>
                                  </a:lnTo>
                                  <a:lnTo>
                                    <a:pt x="68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1" name="Group 352"/>
                        <wpg:cNvGrpSpPr>
                          <a:grpSpLocks/>
                        </wpg:cNvGrpSpPr>
                        <wpg:grpSpPr bwMode="auto">
                          <a:xfrm>
                            <a:off x="9700" y="8470"/>
                            <a:ext cx="74" cy="153"/>
                            <a:chOff x="9700" y="8470"/>
                            <a:chExt cx="74" cy="153"/>
                          </a:xfrm>
                        </wpg:grpSpPr>
                        <wps:wsp>
                          <wps:cNvPr id="402" name="Freeform 355"/>
                          <wps:cNvSpPr>
                            <a:spLocks/>
                          </wps:cNvSpPr>
                          <wps:spPr bwMode="auto">
                            <a:xfrm>
                              <a:off x="9700" y="8470"/>
                              <a:ext cx="74" cy="153"/>
                            </a:xfrm>
                            <a:custGeom>
                              <a:avLst/>
                              <a:gdLst>
                                <a:gd name="T0" fmla="+- 0 9737 9700"/>
                                <a:gd name="T1" fmla="*/ T0 w 74"/>
                                <a:gd name="T2" fmla="+- 0 8531 8470"/>
                                <a:gd name="T3" fmla="*/ 8531 h 153"/>
                                <a:gd name="T4" fmla="+- 0 9721 9700"/>
                                <a:gd name="T5" fmla="*/ T4 w 74"/>
                                <a:gd name="T6" fmla="+- 0 8531 8470"/>
                                <a:gd name="T7" fmla="*/ 8531 h 153"/>
                                <a:gd name="T8" fmla="+- 0 9721 9700"/>
                                <a:gd name="T9" fmla="*/ T8 w 74"/>
                                <a:gd name="T10" fmla="+- 0 8618 8470"/>
                                <a:gd name="T11" fmla="*/ 8618 h 153"/>
                                <a:gd name="T12" fmla="+- 0 9725 9700"/>
                                <a:gd name="T13" fmla="*/ T12 w 74"/>
                                <a:gd name="T14" fmla="+- 0 8622 8470"/>
                                <a:gd name="T15" fmla="*/ 8622 h 153"/>
                                <a:gd name="T16" fmla="+- 0 9733 9700"/>
                                <a:gd name="T17" fmla="*/ T16 w 74"/>
                                <a:gd name="T18" fmla="+- 0 8622 8470"/>
                                <a:gd name="T19" fmla="*/ 8622 h 153"/>
                                <a:gd name="T20" fmla="+- 0 9737 9700"/>
                                <a:gd name="T21" fmla="*/ T20 w 74"/>
                                <a:gd name="T22" fmla="+- 0 8618 8470"/>
                                <a:gd name="T23" fmla="*/ 8618 h 153"/>
                                <a:gd name="T24" fmla="+- 0 9737 9700"/>
                                <a:gd name="T25" fmla="*/ T24 w 74"/>
                                <a:gd name="T26" fmla="+- 0 8531 8470"/>
                                <a:gd name="T27" fmla="*/ 8531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4" h="153">
                                  <a:moveTo>
                                    <a:pt x="37" y="61"/>
                                  </a:moveTo>
                                  <a:lnTo>
                                    <a:pt x="21" y="61"/>
                                  </a:lnTo>
                                  <a:lnTo>
                                    <a:pt x="21" y="148"/>
                                  </a:lnTo>
                                  <a:lnTo>
                                    <a:pt x="25" y="152"/>
                                  </a:lnTo>
                                  <a:lnTo>
                                    <a:pt x="33" y="152"/>
                                  </a:lnTo>
                                  <a:lnTo>
                                    <a:pt x="37" y="148"/>
                                  </a:lnTo>
                                  <a:lnTo>
                                    <a:pt x="37" y="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3" name="Freeform 354"/>
                          <wps:cNvSpPr>
                            <a:spLocks/>
                          </wps:cNvSpPr>
                          <wps:spPr bwMode="auto">
                            <a:xfrm>
                              <a:off x="9700" y="8470"/>
                              <a:ext cx="74" cy="153"/>
                            </a:xfrm>
                            <a:custGeom>
                              <a:avLst/>
                              <a:gdLst>
                                <a:gd name="T0" fmla="+- 0 9770 9700"/>
                                <a:gd name="T1" fmla="*/ T0 w 74"/>
                                <a:gd name="T2" fmla="+- 0 8515 8470"/>
                                <a:gd name="T3" fmla="*/ 8515 h 153"/>
                                <a:gd name="T4" fmla="+- 0 9704 9700"/>
                                <a:gd name="T5" fmla="*/ T4 w 74"/>
                                <a:gd name="T6" fmla="+- 0 8515 8470"/>
                                <a:gd name="T7" fmla="*/ 8515 h 153"/>
                                <a:gd name="T8" fmla="+- 0 9700 9700"/>
                                <a:gd name="T9" fmla="*/ T8 w 74"/>
                                <a:gd name="T10" fmla="+- 0 8519 8470"/>
                                <a:gd name="T11" fmla="*/ 8519 h 153"/>
                                <a:gd name="T12" fmla="+- 0 9700 9700"/>
                                <a:gd name="T13" fmla="*/ T12 w 74"/>
                                <a:gd name="T14" fmla="+- 0 8527 8470"/>
                                <a:gd name="T15" fmla="*/ 8527 h 153"/>
                                <a:gd name="T16" fmla="+- 0 9704 9700"/>
                                <a:gd name="T17" fmla="*/ T16 w 74"/>
                                <a:gd name="T18" fmla="+- 0 8531 8470"/>
                                <a:gd name="T19" fmla="*/ 8531 h 153"/>
                                <a:gd name="T20" fmla="+- 0 9770 9700"/>
                                <a:gd name="T21" fmla="*/ T20 w 74"/>
                                <a:gd name="T22" fmla="+- 0 8531 8470"/>
                                <a:gd name="T23" fmla="*/ 8531 h 153"/>
                                <a:gd name="T24" fmla="+- 0 9773 9700"/>
                                <a:gd name="T25" fmla="*/ T24 w 74"/>
                                <a:gd name="T26" fmla="+- 0 8527 8470"/>
                                <a:gd name="T27" fmla="*/ 8527 h 153"/>
                                <a:gd name="T28" fmla="+- 0 9773 9700"/>
                                <a:gd name="T29" fmla="*/ T28 w 74"/>
                                <a:gd name="T30" fmla="+- 0 8519 8470"/>
                                <a:gd name="T31" fmla="*/ 8519 h 153"/>
                                <a:gd name="T32" fmla="+- 0 9770 9700"/>
                                <a:gd name="T33" fmla="*/ T32 w 74"/>
                                <a:gd name="T34" fmla="+- 0 8515 8470"/>
                                <a:gd name="T35" fmla="*/ 8515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74" h="153">
                                  <a:moveTo>
                                    <a:pt x="70" y="45"/>
                                  </a:moveTo>
                                  <a:lnTo>
                                    <a:pt x="4" y="45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4" y="61"/>
                                  </a:lnTo>
                                  <a:lnTo>
                                    <a:pt x="70" y="61"/>
                                  </a:lnTo>
                                  <a:lnTo>
                                    <a:pt x="73" y="57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0" y="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4" name="Freeform 353"/>
                          <wps:cNvSpPr>
                            <a:spLocks/>
                          </wps:cNvSpPr>
                          <wps:spPr bwMode="auto">
                            <a:xfrm>
                              <a:off x="9700" y="8470"/>
                              <a:ext cx="74" cy="153"/>
                            </a:xfrm>
                            <a:custGeom>
                              <a:avLst/>
                              <a:gdLst>
                                <a:gd name="T0" fmla="+- 0 9733 9700"/>
                                <a:gd name="T1" fmla="*/ T0 w 74"/>
                                <a:gd name="T2" fmla="+- 0 8470 8470"/>
                                <a:gd name="T3" fmla="*/ 8470 h 153"/>
                                <a:gd name="T4" fmla="+- 0 9725 9700"/>
                                <a:gd name="T5" fmla="*/ T4 w 74"/>
                                <a:gd name="T6" fmla="+- 0 8470 8470"/>
                                <a:gd name="T7" fmla="*/ 8470 h 153"/>
                                <a:gd name="T8" fmla="+- 0 9721 9700"/>
                                <a:gd name="T9" fmla="*/ T8 w 74"/>
                                <a:gd name="T10" fmla="+- 0 8473 8470"/>
                                <a:gd name="T11" fmla="*/ 8473 h 153"/>
                                <a:gd name="T12" fmla="+- 0 9721 9700"/>
                                <a:gd name="T13" fmla="*/ T12 w 74"/>
                                <a:gd name="T14" fmla="+- 0 8515 8470"/>
                                <a:gd name="T15" fmla="*/ 8515 h 153"/>
                                <a:gd name="T16" fmla="+- 0 9737 9700"/>
                                <a:gd name="T17" fmla="*/ T16 w 74"/>
                                <a:gd name="T18" fmla="+- 0 8515 8470"/>
                                <a:gd name="T19" fmla="*/ 8515 h 153"/>
                                <a:gd name="T20" fmla="+- 0 9737 9700"/>
                                <a:gd name="T21" fmla="*/ T20 w 74"/>
                                <a:gd name="T22" fmla="+- 0 8473 8470"/>
                                <a:gd name="T23" fmla="*/ 8473 h 153"/>
                                <a:gd name="T24" fmla="+- 0 9733 9700"/>
                                <a:gd name="T25" fmla="*/ T24 w 74"/>
                                <a:gd name="T26" fmla="+- 0 8470 8470"/>
                                <a:gd name="T27" fmla="*/ 8470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4" h="153">
                                  <a:moveTo>
                                    <a:pt x="33" y="0"/>
                                  </a:moveTo>
                                  <a:lnTo>
                                    <a:pt x="25" y="0"/>
                                  </a:lnTo>
                                  <a:lnTo>
                                    <a:pt x="21" y="3"/>
                                  </a:lnTo>
                                  <a:lnTo>
                                    <a:pt x="21" y="45"/>
                                  </a:lnTo>
                                  <a:lnTo>
                                    <a:pt x="37" y="45"/>
                                  </a:lnTo>
                                  <a:lnTo>
                                    <a:pt x="37" y="3"/>
                                  </a:lnTo>
                                  <a:lnTo>
                                    <a:pt x="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5" name="Group 349"/>
                        <wpg:cNvGrpSpPr>
                          <a:grpSpLocks/>
                        </wpg:cNvGrpSpPr>
                        <wpg:grpSpPr bwMode="auto">
                          <a:xfrm>
                            <a:off x="9916" y="8518"/>
                            <a:ext cx="77" cy="101"/>
                            <a:chOff x="9916" y="8518"/>
                            <a:chExt cx="77" cy="101"/>
                          </a:xfrm>
                        </wpg:grpSpPr>
                        <wps:wsp>
                          <wps:cNvPr id="406" name="Freeform 351"/>
                          <wps:cNvSpPr>
                            <a:spLocks/>
                          </wps:cNvSpPr>
                          <wps:spPr bwMode="auto">
                            <a:xfrm>
                              <a:off x="9916" y="8518"/>
                              <a:ext cx="77" cy="101"/>
                            </a:xfrm>
                            <a:custGeom>
                              <a:avLst/>
                              <a:gdLst>
                                <a:gd name="T0" fmla="+- 0 9970 9916"/>
                                <a:gd name="T1" fmla="*/ T0 w 77"/>
                                <a:gd name="T2" fmla="+- 0 8518 8518"/>
                                <a:gd name="T3" fmla="*/ 8518 h 101"/>
                                <a:gd name="T4" fmla="+- 0 9943 9916"/>
                                <a:gd name="T5" fmla="*/ T4 w 77"/>
                                <a:gd name="T6" fmla="+- 0 8521 8518"/>
                                <a:gd name="T7" fmla="*/ 8521 h 101"/>
                                <a:gd name="T8" fmla="+- 0 9925 9916"/>
                                <a:gd name="T9" fmla="*/ T8 w 77"/>
                                <a:gd name="T10" fmla="+- 0 8531 8518"/>
                                <a:gd name="T11" fmla="*/ 8531 h 101"/>
                                <a:gd name="T12" fmla="+- 0 9917 9916"/>
                                <a:gd name="T13" fmla="*/ T12 w 77"/>
                                <a:gd name="T14" fmla="+- 0 8547 8518"/>
                                <a:gd name="T15" fmla="*/ 8547 h 101"/>
                                <a:gd name="T16" fmla="+- 0 9916 9916"/>
                                <a:gd name="T17" fmla="*/ T16 w 77"/>
                                <a:gd name="T18" fmla="+- 0 8584 8518"/>
                                <a:gd name="T19" fmla="*/ 8584 h 101"/>
                                <a:gd name="T20" fmla="+- 0 9923 9916"/>
                                <a:gd name="T21" fmla="*/ T20 w 77"/>
                                <a:gd name="T22" fmla="+- 0 8605 8518"/>
                                <a:gd name="T23" fmla="*/ 8605 h 101"/>
                                <a:gd name="T24" fmla="+- 0 9939 9916"/>
                                <a:gd name="T25" fmla="*/ T24 w 77"/>
                                <a:gd name="T26" fmla="+- 0 8619 8518"/>
                                <a:gd name="T27" fmla="*/ 8619 h 101"/>
                                <a:gd name="T28" fmla="+- 0 9966 9916"/>
                                <a:gd name="T29" fmla="*/ T28 w 77"/>
                                <a:gd name="T30" fmla="+- 0 8617 8518"/>
                                <a:gd name="T31" fmla="*/ 8617 h 101"/>
                                <a:gd name="T32" fmla="+- 0 9983 9916"/>
                                <a:gd name="T33" fmla="*/ T32 w 77"/>
                                <a:gd name="T34" fmla="+- 0 8607 8518"/>
                                <a:gd name="T35" fmla="*/ 8607 h 101"/>
                                <a:gd name="T36" fmla="+- 0 9942 9916"/>
                                <a:gd name="T37" fmla="*/ T36 w 77"/>
                                <a:gd name="T38" fmla="+- 0 8607 8518"/>
                                <a:gd name="T39" fmla="*/ 8607 h 101"/>
                                <a:gd name="T40" fmla="+- 0 9932 9916"/>
                                <a:gd name="T41" fmla="*/ T40 w 77"/>
                                <a:gd name="T42" fmla="+- 0 8596 8518"/>
                                <a:gd name="T43" fmla="*/ 8596 h 101"/>
                                <a:gd name="T44" fmla="+- 0 9932 9916"/>
                                <a:gd name="T45" fmla="*/ T44 w 77"/>
                                <a:gd name="T46" fmla="+- 0 8541 8518"/>
                                <a:gd name="T47" fmla="*/ 8541 h 101"/>
                                <a:gd name="T48" fmla="+- 0 9942 9916"/>
                                <a:gd name="T49" fmla="*/ T48 w 77"/>
                                <a:gd name="T50" fmla="+- 0 8531 8518"/>
                                <a:gd name="T51" fmla="*/ 8531 h 101"/>
                                <a:gd name="T52" fmla="+- 0 9984 9916"/>
                                <a:gd name="T53" fmla="*/ T52 w 77"/>
                                <a:gd name="T54" fmla="+- 0 8531 8518"/>
                                <a:gd name="T55" fmla="*/ 8531 h 101"/>
                                <a:gd name="T56" fmla="+- 0 9970 9916"/>
                                <a:gd name="T57" fmla="*/ T56 w 77"/>
                                <a:gd name="T58" fmla="+- 0 8518 8518"/>
                                <a:gd name="T59" fmla="*/ 8518 h 1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7" h="101">
                                  <a:moveTo>
                                    <a:pt x="54" y="0"/>
                                  </a:moveTo>
                                  <a:lnTo>
                                    <a:pt x="27" y="3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" y="29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7" y="87"/>
                                  </a:lnTo>
                                  <a:lnTo>
                                    <a:pt x="23" y="101"/>
                                  </a:lnTo>
                                  <a:lnTo>
                                    <a:pt x="50" y="99"/>
                                  </a:lnTo>
                                  <a:lnTo>
                                    <a:pt x="67" y="89"/>
                                  </a:lnTo>
                                  <a:lnTo>
                                    <a:pt x="26" y="89"/>
                                  </a:lnTo>
                                  <a:lnTo>
                                    <a:pt x="16" y="78"/>
                                  </a:lnTo>
                                  <a:lnTo>
                                    <a:pt x="16" y="23"/>
                                  </a:lnTo>
                                  <a:lnTo>
                                    <a:pt x="26" y="13"/>
                                  </a:lnTo>
                                  <a:lnTo>
                                    <a:pt x="68" y="13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7" name="Freeform 350"/>
                          <wps:cNvSpPr>
                            <a:spLocks/>
                          </wps:cNvSpPr>
                          <wps:spPr bwMode="auto">
                            <a:xfrm>
                              <a:off x="9916" y="8518"/>
                              <a:ext cx="77" cy="101"/>
                            </a:xfrm>
                            <a:custGeom>
                              <a:avLst/>
                              <a:gdLst>
                                <a:gd name="T0" fmla="+- 0 9984 9916"/>
                                <a:gd name="T1" fmla="*/ T0 w 77"/>
                                <a:gd name="T2" fmla="+- 0 8531 8518"/>
                                <a:gd name="T3" fmla="*/ 8531 h 101"/>
                                <a:gd name="T4" fmla="+- 0 9967 9916"/>
                                <a:gd name="T5" fmla="*/ T4 w 77"/>
                                <a:gd name="T6" fmla="+- 0 8531 8518"/>
                                <a:gd name="T7" fmla="*/ 8531 h 101"/>
                                <a:gd name="T8" fmla="+- 0 9977 9916"/>
                                <a:gd name="T9" fmla="*/ T8 w 77"/>
                                <a:gd name="T10" fmla="+- 0 8541 8518"/>
                                <a:gd name="T11" fmla="*/ 8541 h 101"/>
                                <a:gd name="T12" fmla="+- 0 9977 9916"/>
                                <a:gd name="T13" fmla="*/ T12 w 77"/>
                                <a:gd name="T14" fmla="+- 0 8596 8518"/>
                                <a:gd name="T15" fmla="*/ 8596 h 101"/>
                                <a:gd name="T16" fmla="+- 0 9967 9916"/>
                                <a:gd name="T17" fmla="*/ T16 w 77"/>
                                <a:gd name="T18" fmla="+- 0 8607 8518"/>
                                <a:gd name="T19" fmla="*/ 8607 h 101"/>
                                <a:gd name="T20" fmla="+- 0 9983 9916"/>
                                <a:gd name="T21" fmla="*/ T20 w 77"/>
                                <a:gd name="T22" fmla="+- 0 8607 8518"/>
                                <a:gd name="T23" fmla="*/ 8607 h 101"/>
                                <a:gd name="T24" fmla="+- 0 9983 9916"/>
                                <a:gd name="T25" fmla="*/ T24 w 77"/>
                                <a:gd name="T26" fmla="+- 0 8606 8518"/>
                                <a:gd name="T27" fmla="*/ 8606 h 101"/>
                                <a:gd name="T28" fmla="+- 0 9992 9916"/>
                                <a:gd name="T29" fmla="*/ T28 w 77"/>
                                <a:gd name="T30" fmla="+- 0 8590 8518"/>
                                <a:gd name="T31" fmla="*/ 8590 h 101"/>
                                <a:gd name="T32" fmla="+- 0 9993 9916"/>
                                <a:gd name="T33" fmla="*/ T32 w 77"/>
                                <a:gd name="T34" fmla="+- 0 8584 8518"/>
                                <a:gd name="T35" fmla="*/ 8584 h 101"/>
                                <a:gd name="T36" fmla="+- 0 9993 9916"/>
                                <a:gd name="T37" fmla="*/ T36 w 77"/>
                                <a:gd name="T38" fmla="+- 0 8553 8518"/>
                                <a:gd name="T39" fmla="*/ 8553 h 101"/>
                                <a:gd name="T40" fmla="+- 0 9986 9916"/>
                                <a:gd name="T41" fmla="*/ T40 w 77"/>
                                <a:gd name="T42" fmla="+- 0 8532 8518"/>
                                <a:gd name="T43" fmla="*/ 8532 h 101"/>
                                <a:gd name="T44" fmla="+- 0 9984 9916"/>
                                <a:gd name="T45" fmla="*/ T44 w 77"/>
                                <a:gd name="T46" fmla="+- 0 8531 8518"/>
                                <a:gd name="T47" fmla="*/ 8531 h 1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7" h="101">
                                  <a:moveTo>
                                    <a:pt x="68" y="13"/>
                                  </a:moveTo>
                                  <a:lnTo>
                                    <a:pt x="51" y="13"/>
                                  </a:lnTo>
                                  <a:lnTo>
                                    <a:pt x="61" y="23"/>
                                  </a:lnTo>
                                  <a:lnTo>
                                    <a:pt x="61" y="78"/>
                                  </a:lnTo>
                                  <a:lnTo>
                                    <a:pt x="51" y="89"/>
                                  </a:lnTo>
                                  <a:lnTo>
                                    <a:pt x="67" y="89"/>
                                  </a:lnTo>
                                  <a:lnTo>
                                    <a:pt x="67" y="88"/>
                                  </a:lnTo>
                                  <a:lnTo>
                                    <a:pt x="76" y="72"/>
                                  </a:lnTo>
                                  <a:lnTo>
                                    <a:pt x="77" y="66"/>
                                  </a:lnTo>
                                  <a:lnTo>
                                    <a:pt x="77" y="35"/>
                                  </a:lnTo>
                                  <a:lnTo>
                                    <a:pt x="70" y="14"/>
                                  </a:lnTo>
                                  <a:lnTo>
                                    <a:pt x="68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8" name="Group 345"/>
                        <wpg:cNvGrpSpPr>
                          <a:grpSpLocks/>
                        </wpg:cNvGrpSpPr>
                        <wpg:grpSpPr bwMode="auto">
                          <a:xfrm>
                            <a:off x="10129" y="8515"/>
                            <a:ext cx="92" cy="107"/>
                            <a:chOff x="10129" y="8515"/>
                            <a:chExt cx="92" cy="107"/>
                          </a:xfrm>
                        </wpg:grpSpPr>
                        <wps:wsp>
                          <wps:cNvPr id="409" name="Freeform 348"/>
                          <wps:cNvSpPr>
                            <a:spLocks/>
                          </wps:cNvSpPr>
                          <wps:spPr bwMode="auto">
                            <a:xfrm>
                              <a:off x="10129" y="8515"/>
                              <a:ext cx="92" cy="107"/>
                            </a:xfrm>
                            <a:custGeom>
                              <a:avLst/>
                              <a:gdLst>
                                <a:gd name="T0" fmla="+- 0 10199 10129"/>
                                <a:gd name="T1" fmla="*/ T0 w 92"/>
                                <a:gd name="T2" fmla="+- 0 8515 8515"/>
                                <a:gd name="T3" fmla="*/ 8515 h 107"/>
                                <a:gd name="T4" fmla="+- 0 10134 10129"/>
                                <a:gd name="T5" fmla="*/ T4 w 92"/>
                                <a:gd name="T6" fmla="+- 0 8515 8515"/>
                                <a:gd name="T7" fmla="*/ 8515 h 107"/>
                                <a:gd name="T8" fmla="+- 0 10133 10129"/>
                                <a:gd name="T9" fmla="*/ T8 w 92"/>
                                <a:gd name="T10" fmla="+- 0 8516 8515"/>
                                <a:gd name="T11" fmla="*/ 8516 h 107"/>
                                <a:gd name="T12" fmla="+- 0 10132 10129"/>
                                <a:gd name="T13" fmla="*/ T12 w 92"/>
                                <a:gd name="T14" fmla="+- 0 8517 8515"/>
                                <a:gd name="T15" fmla="*/ 8517 h 107"/>
                                <a:gd name="T16" fmla="+- 0 10130 10129"/>
                                <a:gd name="T17" fmla="*/ T16 w 92"/>
                                <a:gd name="T18" fmla="+- 0 8519 8515"/>
                                <a:gd name="T19" fmla="*/ 8519 h 107"/>
                                <a:gd name="T20" fmla="+- 0 10129 10129"/>
                                <a:gd name="T21" fmla="*/ T20 w 92"/>
                                <a:gd name="T22" fmla="+- 0 8520 8515"/>
                                <a:gd name="T23" fmla="*/ 8520 h 107"/>
                                <a:gd name="T24" fmla="+- 0 10129 10129"/>
                                <a:gd name="T25" fmla="*/ T24 w 92"/>
                                <a:gd name="T26" fmla="+- 0 8618 8515"/>
                                <a:gd name="T27" fmla="*/ 8618 h 107"/>
                                <a:gd name="T28" fmla="+- 0 10132 10129"/>
                                <a:gd name="T29" fmla="*/ T28 w 92"/>
                                <a:gd name="T30" fmla="+- 0 8622 8515"/>
                                <a:gd name="T31" fmla="*/ 8622 h 107"/>
                                <a:gd name="T32" fmla="+- 0 10141 10129"/>
                                <a:gd name="T33" fmla="*/ T32 w 92"/>
                                <a:gd name="T34" fmla="+- 0 8622 8515"/>
                                <a:gd name="T35" fmla="*/ 8622 h 107"/>
                                <a:gd name="T36" fmla="+- 0 10144 10129"/>
                                <a:gd name="T37" fmla="*/ T36 w 92"/>
                                <a:gd name="T38" fmla="+- 0 8618 8515"/>
                                <a:gd name="T39" fmla="*/ 8618 h 107"/>
                                <a:gd name="T40" fmla="+- 0 10144 10129"/>
                                <a:gd name="T41" fmla="*/ T40 w 92"/>
                                <a:gd name="T42" fmla="+- 0 8531 8515"/>
                                <a:gd name="T43" fmla="*/ 8531 h 107"/>
                                <a:gd name="T44" fmla="+- 0 10218 10129"/>
                                <a:gd name="T45" fmla="*/ T44 w 92"/>
                                <a:gd name="T46" fmla="+- 0 8531 8515"/>
                                <a:gd name="T47" fmla="*/ 8531 h 107"/>
                                <a:gd name="T48" fmla="+- 0 10212 10129"/>
                                <a:gd name="T49" fmla="*/ T48 w 92"/>
                                <a:gd name="T50" fmla="+- 0 8524 8515"/>
                                <a:gd name="T51" fmla="*/ 8524 h 107"/>
                                <a:gd name="T52" fmla="+- 0 10205 10129"/>
                                <a:gd name="T53" fmla="*/ T52 w 92"/>
                                <a:gd name="T54" fmla="+- 0 8518 8515"/>
                                <a:gd name="T55" fmla="*/ 8518 h 107"/>
                                <a:gd name="T56" fmla="+- 0 10199 10129"/>
                                <a:gd name="T57" fmla="*/ T56 w 92"/>
                                <a:gd name="T58" fmla="+- 0 8515 8515"/>
                                <a:gd name="T59" fmla="*/ 8515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92" h="107">
                                  <a:moveTo>
                                    <a:pt x="7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4" y="1"/>
                                  </a:lnTo>
                                  <a:lnTo>
                                    <a:pt x="3" y="2"/>
                                  </a:lnTo>
                                  <a:lnTo>
                                    <a:pt x="1" y="4"/>
                                  </a:lnTo>
                                  <a:lnTo>
                                    <a:pt x="0" y="5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3" y="107"/>
                                  </a:lnTo>
                                  <a:lnTo>
                                    <a:pt x="12" y="107"/>
                                  </a:lnTo>
                                  <a:lnTo>
                                    <a:pt x="15" y="103"/>
                                  </a:lnTo>
                                  <a:lnTo>
                                    <a:pt x="15" y="16"/>
                                  </a:lnTo>
                                  <a:lnTo>
                                    <a:pt x="89" y="16"/>
                                  </a:lnTo>
                                  <a:lnTo>
                                    <a:pt x="83" y="9"/>
                                  </a:lnTo>
                                  <a:lnTo>
                                    <a:pt x="76" y="3"/>
                                  </a:lnTo>
                                  <a:lnTo>
                                    <a:pt x="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0" name="Freeform 347"/>
                          <wps:cNvSpPr>
                            <a:spLocks/>
                          </wps:cNvSpPr>
                          <wps:spPr bwMode="auto">
                            <a:xfrm>
                              <a:off x="10129" y="8515"/>
                              <a:ext cx="92" cy="107"/>
                            </a:xfrm>
                            <a:custGeom>
                              <a:avLst/>
                              <a:gdLst>
                                <a:gd name="T0" fmla="+- 0 10182 10129"/>
                                <a:gd name="T1" fmla="*/ T0 w 92"/>
                                <a:gd name="T2" fmla="+- 0 8531 8515"/>
                                <a:gd name="T3" fmla="*/ 8531 h 107"/>
                                <a:gd name="T4" fmla="+- 0 10167 10129"/>
                                <a:gd name="T5" fmla="*/ T4 w 92"/>
                                <a:gd name="T6" fmla="+- 0 8531 8515"/>
                                <a:gd name="T7" fmla="*/ 8531 h 107"/>
                                <a:gd name="T8" fmla="+- 0 10167 10129"/>
                                <a:gd name="T9" fmla="*/ T8 w 92"/>
                                <a:gd name="T10" fmla="+- 0 8618 8515"/>
                                <a:gd name="T11" fmla="*/ 8618 h 107"/>
                                <a:gd name="T12" fmla="+- 0 10171 10129"/>
                                <a:gd name="T13" fmla="*/ T12 w 92"/>
                                <a:gd name="T14" fmla="+- 0 8622 8515"/>
                                <a:gd name="T15" fmla="*/ 8622 h 107"/>
                                <a:gd name="T16" fmla="+- 0 10179 10129"/>
                                <a:gd name="T17" fmla="*/ T16 w 92"/>
                                <a:gd name="T18" fmla="+- 0 8622 8515"/>
                                <a:gd name="T19" fmla="*/ 8622 h 107"/>
                                <a:gd name="T20" fmla="+- 0 10182 10129"/>
                                <a:gd name="T21" fmla="*/ T20 w 92"/>
                                <a:gd name="T22" fmla="+- 0 8618 8515"/>
                                <a:gd name="T23" fmla="*/ 8618 h 107"/>
                                <a:gd name="T24" fmla="+- 0 10182 10129"/>
                                <a:gd name="T25" fmla="*/ T24 w 92"/>
                                <a:gd name="T26" fmla="+- 0 8531 8515"/>
                                <a:gd name="T27" fmla="*/ 8531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2" h="107">
                                  <a:moveTo>
                                    <a:pt x="53" y="16"/>
                                  </a:moveTo>
                                  <a:lnTo>
                                    <a:pt x="38" y="16"/>
                                  </a:lnTo>
                                  <a:lnTo>
                                    <a:pt x="38" y="103"/>
                                  </a:lnTo>
                                  <a:lnTo>
                                    <a:pt x="42" y="107"/>
                                  </a:lnTo>
                                  <a:lnTo>
                                    <a:pt x="50" y="107"/>
                                  </a:lnTo>
                                  <a:lnTo>
                                    <a:pt x="53" y="103"/>
                                  </a:lnTo>
                                  <a:lnTo>
                                    <a:pt x="53" y="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1" name="Freeform 346"/>
                          <wps:cNvSpPr>
                            <a:spLocks/>
                          </wps:cNvSpPr>
                          <wps:spPr bwMode="auto">
                            <a:xfrm>
                              <a:off x="10129" y="8515"/>
                              <a:ext cx="92" cy="107"/>
                            </a:xfrm>
                            <a:custGeom>
                              <a:avLst/>
                              <a:gdLst>
                                <a:gd name="T0" fmla="+- 0 10218 10129"/>
                                <a:gd name="T1" fmla="*/ T0 w 92"/>
                                <a:gd name="T2" fmla="+- 0 8531 8515"/>
                                <a:gd name="T3" fmla="*/ 8531 h 107"/>
                                <a:gd name="T4" fmla="+- 0 10195 10129"/>
                                <a:gd name="T5" fmla="*/ T4 w 92"/>
                                <a:gd name="T6" fmla="+- 0 8531 8515"/>
                                <a:gd name="T7" fmla="*/ 8531 h 107"/>
                                <a:gd name="T8" fmla="+- 0 10198 10129"/>
                                <a:gd name="T9" fmla="*/ T8 w 92"/>
                                <a:gd name="T10" fmla="+- 0 8532 8515"/>
                                <a:gd name="T11" fmla="*/ 8532 h 107"/>
                                <a:gd name="T12" fmla="+- 0 10204 10129"/>
                                <a:gd name="T13" fmla="*/ T12 w 92"/>
                                <a:gd name="T14" fmla="+- 0 8538 8515"/>
                                <a:gd name="T15" fmla="*/ 8538 h 107"/>
                                <a:gd name="T16" fmla="+- 0 10205 10129"/>
                                <a:gd name="T17" fmla="*/ T16 w 92"/>
                                <a:gd name="T18" fmla="+- 0 8541 8515"/>
                                <a:gd name="T19" fmla="*/ 8541 h 107"/>
                                <a:gd name="T20" fmla="+- 0 10205 10129"/>
                                <a:gd name="T21" fmla="*/ T20 w 92"/>
                                <a:gd name="T22" fmla="+- 0 8618 8515"/>
                                <a:gd name="T23" fmla="*/ 8618 h 107"/>
                                <a:gd name="T24" fmla="+- 0 10209 10129"/>
                                <a:gd name="T25" fmla="*/ T24 w 92"/>
                                <a:gd name="T26" fmla="+- 0 8622 8515"/>
                                <a:gd name="T27" fmla="*/ 8622 h 107"/>
                                <a:gd name="T28" fmla="+- 0 10217 10129"/>
                                <a:gd name="T29" fmla="*/ T28 w 92"/>
                                <a:gd name="T30" fmla="+- 0 8622 8515"/>
                                <a:gd name="T31" fmla="*/ 8622 h 107"/>
                                <a:gd name="T32" fmla="+- 0 10220 10129"/>
                                <a:gd name="T33" fmla="*/ T32 w 92"/>
                                <a:gd name="T34" fmla="+- 0 8618 8515"/>
                                <a:gd name="T35" fmla="*/ 8618 h 107"/>
                                <a:gd name="T36" fmla="+- 0 10220 10129"/>
                                <a:gd name="T37" fmla="*/ T36 w 92"/>
                                <a:gd name="T38" fmla="+- 0 8537 8515"/>
                                <a:gd name="T39" fmla="*/ 8537 h 107"/>
                                <a:gd name="T40" fmla="+- 0 10218 10129"/>
                                <a:gd name="T41" fmla="*/ T40 w 92"/>
                                <a:gd name="T42" fmla="+- 0 8531 8515"/>
                                <a:gd name="T43" fmla="*/ 8531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92" h="107">
                                  <a:moveTo>
                                    <a:pt x="89" y="16"/>
                                  </a:moveTo>
                                  <a:lnTo>
                                    <a:pt x="66" y="16"/>
                                  </a:lnTo>
                                  <a:lnTo>
                                    <a:pt x="69" y="17"/>
                                  </a:lnTo>
                                  <a:lnTo>
                                    <a:pt x="75" y="23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80" y="107"/>
                                  </a:lnTo>
                                  <a:lnTo>
                                    <a:pt x="88" y="107"/>
                                  </a:lnTo>
                                  <a:lnTo>
                                    <a:pt x="91" y="103"/>
                                  </a:lnTo>
                                  <a:lnTo>
                                    <a:pt x="91" y="22"/>
                                  </a:lnTo>
                                  <a:lnTo>
                                    <a:pt x="89" y="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2" name="Group 342"/>
                        <wpg:cNvGrpSpPr>
                          <a:grpSpLocks/>
                        </wpg:cNvGrpSpPr>
                        <wpg:grpSpPr bwMode="auto">
                          <a:xfrm>
                            <a:off x="10358" y="8518"/>
                            <a:ext cx="77" cy="104"/>
                            <a:chOff x="10358" y="8518"/>
                            <a:chExt cx="77" cy="104"/>
                          </a:xfrm>
                        </wpg:grpSpPr>
                        <wps:wsp>
                          <wps:cNvPr id="413" name="Freeform 344"/>
                          <wps:cNvSpPr>
                            <a:spLocks/>
                          </wps:cNvSpPr>
                          <wps:spPr bwMode="auto">
                            <a:xfrm>
                              <a:off x="10358" y="8518"/>
                              <a:ext cx="77" cy="104"/>
                            </a:xfrm>
                            <a:custGeom>
                              <a:avLst/>
                              <a:gdLst>
                                <a:gd name="T0" fmla="+- 0 10411 10358"/>
                                <a:gd name="T1" fmla="*/ T0 w 77"/>
                                <a:gd name="T2" fmla="+- 0 8518 8518"/>
                                <a:gd name="T3" fmla="*/ 8518 h 104"/>
                                <a:gd name="T4" fmla="+- 0 10384 10358"/>
                                <a:gd name="T5" fmla="*/ T4 w 77"/>
                                <a:gd name="T6" fmla="+- 0 8521 8518"/>
                                <a:gd name="T7" fmla="*/ 8521 h 104"/>
                                <a:gd name="T8" fmla="+- 0 10367 10358"/>
                                <a:gd name="T9" fmla="*/ T8 w 77"/>
                                <a:gd name="T10" fmla="+- 0 8531 8518"/>
                                <a:gd name="T11" fmla="*/ 8531 h 104"/>
                                <a:gd name="T12" fmla="+- 0 10359 10358"/>
                                <a:gd name="T13" fmla="*/ T12 w 77"/>
                                <a:gd name="T14" fmla="+- 0 8547 8518"/>
                                <a:gd name="T15" fmla="*/ 8547 h 104"/>
                                <a:gd name="T16" fmla="+- 0 10358 10358"/>
                                <a:gd name="T17" fmla="*/ T16 w 77"/>
                                <a:gd name="T18" fmla="+- 0 8561 8518"/>
                                <a:gd name="T19" fmla="*/ 8561 h 104"/>
                                <a:gd name="T20" fmla="+- 0 10358 10358"/>
                                <a:gd name="T21" fmla="*/ T20 w 77"/>
                                <a:gd name="T22" fmla="+- 0 8600 8518"/>
                                <a:gd name="T23" fmla="*/ 8600 h 104"/>
                                <a:gd name="T24" fmla="+- 0 10360 10358"/>
                                <a:gd name="T25" fmla="*/ T24 w 77"/>
                                <a:gd name="T26" fmla="+- 0 8607 8518"/>
                                <a:gd name="T27" fmla="*/ 8607 h 104"/>
                                <a:gd name="T28" fmla="+- 0 10367 10358"/>
                                <a:gd name="T29" fmla="*/ T28 w 77"/>
                                <a:gd name="T30" fmla="+- 0 8613 8518"/>
                                <a:gd name="T31" fmla="*/ 8613 h 104"/>
                                <a:gd name="T32" fmla="+- 0 10373 10358"/>
                                <a:gd name="T33" fmla="*/ T32 w 77"/>
                                <a:gd name="T34" fmla="+- 0 8620 8518"/>
                                <a:gd name="T35" fmla="*/ 8620 h 104"/>
                                <a:gd name="T36" fmla="+- 0 10379 10358"/>
                                <a:gd name="T37" fmla="*/ T36 w 77"/>
                                <a:gd name="T38" fmla="+- 0 8622 8518"/>
                                <a:gd name="T39" fmla="*/ 8622 h 104"/>
                                <a:gd name="T40" fmla="+- 0 10431 10358"/>
                                <a:gd name="T41" fmla="*/ T40 w 77"/>
                                <a:gd name="T42" fmla="+- 0 8622 8518"/>
                                <a:gd name="T43" fmla="*/ 8622 h 104"/>
                                <a:gd name="T44" fmla="+- 0 10434 10358"/>
                                <a:gd name="T45" fmla="*/ T44 w 77"/>
                                <a:gd name="T46" fmla="+- 0 8618 8518"/>
                                <a:gd name="T47" fmla="*/ 8618 h 104"/>
                                <a:gd name="T48" fmla="+- 0 10434 10358"/>
                                <a:gd name="T49" fmla="*/ T48 w 77"/>
                                <a:gd name="T50" fmla="+- 0 8610 8518"/>
                                <a:gd name="T51" fmla="*/ 8610 h 104"/>
                                <a:gd name="T52" fmla="+- 0 10431 10358"/>
                                <a:gd name="T53" fmla="*/ T52 w 77"/>
                                <a:gd name="T54" fmla="+- 0 8607 8518"/>
                                <a:gd name="T55" fmla="*/ 8607 h 104"/>
                                <a:gd name="T56" fmla="+- 0 10384 10358"/>
                                <a:gd name="T57" fmla="*/ T56 w 77"/>
                                <a:gd name="T58" fmla="+- 0 8607 8518"/>
                                <a:gd name="T59" fmla="*/ 8607 h 104"/>
                                <a:gd name="T60" fmla="+- 0 10381 10358"/>
                                <a:gd name="T61" fmla="*/ T60 w 77"/>
                                <a:gd name="T62" fmla="+- 0 8605 8518"/>
                                <a:gd name="T63" fmla="*/ 8605 h 104"/>
                                <a:gd name="T64" fmla="+- 0 10374 10358"/>
                                <a:gd name="T65" fmla="*/ T64 w 77"/>
                                <a:gd name="T66" fmla="+- 0 8599 8518"/>
                                <a:gd name="T67" fmla="*/ 8599 h 104"/>
                                <a:gd name="T68" fmla="+- 0 10373 10358"/>
                                <a:gd name="T69" fmla="*/ T68 w 77"/>
                                <a:gd name="T70" fmla="+- 0 8596 8518"/>
                                <a:gd name="T71" fmla="*/ 8596 h 104"/>
                                <a:gd name="T72" fmla="+- 0 10373 10358"/>
                                <a:gd name="T73" fmla="*/ T72 w 77"/>
                                <a:gd name="T74" fmla="+- 0 8576 8518"/>
                                <a:gd name="T75" fmla="*/ 8576 h 104"/>
                                <a:gd name="T76" fmla="+- 0 10429 10358"/>
                                <a:gd name="T77" fmla="*/ T76 w 77"/>
                                <a:gd name="T78" fmla="+- 0 8576 8518"/>
                                <a:gd name="T79" fmla="*/ 8576 h 104"/>
                                <a:gd name="T80" fmla="+- 0 10431 10358"/>
                                <a:gd name="T81" fmla="*/ T80 w 77"/>
                                <a:gd name="T82" fmla="+- 0 8575 8518"/>
                                <a:gd name="T83" fmla="*/ 8575 h 104"/>
                                <a:gd name="T84" fmla="+- 0 10432 10358"/>
                                <a:gd name="T85" fmla="*/ T84 w 77"/>
                                <a:gd name="T86" fmla="+- 0 8574 8518"/>
                                <a:gd name="T87" fmla="*/ 8574 h 104"/>
                                <a:gd name="T88" fmla="+- 0 10434 10358"/>
                                <a:gd name="T89" fmla="*/ T88 w 77"/>
                                <a:gd name="T90" fmla="+- 0 8572 8518"/>
                                <a:gd name="T91" fmla="*/ 8572 h 104"/>
                                <a:gd name="T92" fmla="+- 0 10434 10358"/>
                                <a:gd name="T93" fmla="*/ T92 w 77"/>
                                <a:gd name="T94" fmla="+- 0 8571 8518"/>
                                <a:gd name="T95" fmla="*/ 8571 h 104"/>
                                <a:gd name="T96" fmla="+- 0 10434 10358"/>
                                <a:gd name="T97" fmla="*/ T96 w 77"/>
                                <a:gd name="T98" fmla="+- 0 8561 8518"/>
                                <a:gd name="T99" fmla="*/ 8561 h 104"/>
                                <a:gd name="T100" fmla="+- 0 10373 10358"/>
                                <a:gd name="T101" fmla="*/ T100 w 77"/>
                                <a:gd name="T102" fmla="+- 0 8561 8518"/>
                                <a:gd name="T103" fmla="*/ 8561 h 104"/>
                                <a:gd name="T104" fmla="+- 0 10373 10358"/>
                                <a:gd name="T105" fmla="*/ T104 w 77"/>
                                <a:gd name="T106" fmla="+- 0 8541 8518"/>
                                <a:gd name="T107" fmla="*/ 8541 h 104"/>
                                <a:gd name="T108" fmla="+- 0 10384 10358"/>
                                <a:gd name="T109" fmla="*/ T108 w 77"/>
                                <a:gd name="T110" fmla="+- 0 8531 8518"/>
                                <a:gd name="T111" fmla="*/ 8531 h 104"/>
                                <a:gd name="T112" fmla="+- 0 10426 10358"/>
                                <a:gd name="T113" fmla="*/ T112 w 77"/>
                                <a:gd name="T114" fmla="+- 0 8531 8518"/>
                                <a:gd name="T115" fmla="*/ 8531 h 104"/>
                                <a:gd name="T116" fmla="+- 0 10411 10358"/>
                                <a:gd name="T117" fmla="*/ T116 w 77"/>
                                <a:gd name="T118" fmla="+- 0 8518 8518"/>
                                <a:gd name="T119" fmla="*/ 8518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7" h="104">
                                  <a:moveTo>
                                    <a:pt x="53" y="0"/>
                                  </a:moveTo>
                                  <a:lnTo>
                                    <a:pt x="26" y="3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" y="2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2" y="89"/>
                                  </a:lnTo>
                                  <a:lnTo>
                                    <a:pt x="9" y="95"/>
                                  </a:lnTo>
                                  <a:lnTo>
                                    <a:pt x="15" y="102"/>
                                  </a:lnTo>
                                  <a:lnTo>
                                    <a:pt x="21" y="104"/>
                                  </a:lnTo>
                                  <a:lnTo>
                                    <a:pt x="73" y="104"/>
                                  </a:lnTo>
                                  <a:lnTo>
                                    <a:pt x="76" y="100"/>
                                  </a:lnTo>
                                  <a:lnTo>
                                    <a:pt x="76" y="92"/>
                                  </a:lnTo>
                                  <a:lnTo>
                                    <a:pt x="73" y="89"/>
                                  </a:lnTo>
                                  <a:lnTo>
                                    <a:pt x="26" y="89"/>
                                  </a:lnTo>
                                  <a:lnTo>
                                    <a:pt x="23" y="87"/>
                                  </a:lnTo>
                                  <a:lnTo>
                                    <a:pt x="16" y="81"/>
                                  </a:lnTo>
                                  <a:lnTo>
                                    <a:pt x="15" y="78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71" y="58"/>
                                  </a:lnTo>
                                  <a:lnTo>
                                    <a:pt x="73" y="57"/>
                                  </a:lnTo>
                                  <a:lnTo>
                                    <a:pt x="74" y="56"/>
                                  </a:lnTo>
                                  <a:lnTo>
                                    <a:pt x="76" y="54"/>
                                  </a:lnTo>
                                  <a:lnTo>
                                    <a:pt x="76" y="53"/>
                                  </a:lnTo>
                                  <a:lnTo>
                                    <a:pt x="76" y="43"/>
                                  </a:lnTo>
                                  <a:lnTo>
                                    <a:pt x="15" y="4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26" y="13"/>
                                  </a:lnTo>
                                  <a:lnTo>
                                    <a:pt x="68" y="13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4" name="Freeform 343"/>
                          <wps:cNvSpPr>
                            <a:spLocks/>
                          </wps:cNvSpPr>
                          <wps:spPr bwMode="auto">
                            <a:xfrm>
                              <a:off x="10358" y="8518"/>
                              <a:ext cx="77" cy="104"/>
                            </a:xfrm>
                            <a:custGeom>
                              <a:avLst/>
                              <a:gdLst>
                                <a:gd name="T0" fmla="+- 0 10426 10358"/>
                                <a:gd name="T1" fmla="*/ T0 w 77"/>
                                <a:gd name="T2" fmla="+- 0 8531 8518"/>
                                <a:gd name="T3" fmla="*/ 8531 h 104"/>
                                <a:gd name="T4" fmla="+- 0 10409 10358"/>
                                <a:gd name="T5" fmla="*/ T4 w 77"/>
                                <a:gd name="T6" fmla="+- 0 8531 8518"/>
                                <a:gd name="T7" fmla="*/ 8531 h 104"/>
                                <a:gd name="T8" fmla="+- 0 10419 10358"/>
                                <a:gd name="T9" fmla="*/ T8 w 77"/>
                                <a:gd name="T10" fmla="+- 0 8541 8518"/>
                                <a:gd name="T11" fmla="*/ 8541 h 104"/>
                                <a:gd name="T12" fmla="+- 0 10419 10358"/>
                                <a:gd name="T13" fmla="*/ T12 w 77"/>
                                <a:gd name="T14" fmla="+- 0 8561 8518"/>
                                <a:gd name="T15" fmla="*/ 8561 h 104"/>
                                <a:gd name="T16" fmla="+- 0 10434 10358"/>
                                <a:gd name="T17" fmla="*/ T16 w 77"/>
                                <a:gd name="T18" fmla="+- 0 8561 8518"/>
                                <a:gd name="T19" fmla="*/ 8561 h 104"/>
                                <a:gd name="T20" fmla="+- 0 10434 10358"/>
                                <a:gd name="T21" fmla="*/ T20 w 77"/>
                                <a:gd name="T22" fmla="+- 0 8553 8518"/>
                                <a:gd name="T23" fmla="*/ 8553 h 104"/>
                                <a:gd name="T24" fmla="+- 0 10428 10358"/>
                                <a:gd name="T25" fmla="*/ T24 w 77"/>
                                <a:gd name="T26" fmla="+- 0 8532 8518"/>
                                <a:gd name="T27" fmla="*/ 8532 h 104"/>
                                <a:gd name="T28" fmla="+- 0 10426 10358"/>
                                <a:gd name="T29" fmla="*/ T28 w 77"/>
                                <a:gd name="T30" fmla="+- 0 8531 8518"/>
                                <a:gd name="T31" fmla="*/ 8531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77" h="104">
                                  <a:moveTo>
                                    <a:pt x="68" y="13"/>
                                  </a:moveTo>
                                  <a:lnTo>
                                    <a:pt x="51" y="13"/>
                                  </a:lnTo>
                                  <a:lnTo>
                                    <a:pt x="61" y="23"/>
                                  </a:lnTo>
                                  <a:lnTo>
                                    <a:pt x="61" y="43"/>
                                  </a:lnTo>
                                  <a:lnTo>
                                    <a:pt x="76" y="43"/>
                                  </a:lnTo>
                                  <a:lnTo>
                                    <a:pt x="76" y="35"/>
                                  </a:lnTo>
                                  <a:lnTo>
                                    <a:pt x="70" y="14"/>
                                  </a:lnTo>
                                  <a:lnTo>
                                    <a:pt x="68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5" name="Group 339"/>
                        <wpg:cNvGrpSpPr>
                          <a:grpSpLocks/>
                        </wpg:cNvGrpSpPr>
                        <wpg:grpSpPr bwMode="auto">
                          <a:xfrm>
                            <a:off x="10581" y="8470"/>
                            <a:ext cx="70" cy="153"/>
                            <a:chOff x="10581" y="8470"/>
                            <a:chExt cx="70" cy="153"/>
                          </a:xfrm>
                        </wpg:grpSpPr>
                        <wps:wsp>
                          <wps:cNvPr id="416" name="Freeform 341"/>
                          <wps:cNvSpPr>
                            <a:spLocks/>
                          </wps:cNvSpPr>
                          <wps:spPr bwMode="auto">
                            <a:xfrm>
                              <a:off x="10581" y="8470"/>
                              <a:ext cx="70" cy="153"/>
                            </a:xfrm>
                            <a:custGeom>
                              <a:avLst/>
                              <a:gdLst>
                                <a:gd name="T0" fmla="+- 0 10647 10581"/>
                                <a:gd name="T1" fmla="*/ T0 w 70"/>
                                <a:gd name="T2" fmla="+- 0 8470 8470"/>
                                <a:gd name="T3" fmla="*/ 8470 h 153"/>
                                <a:gd name="T4" fmla="+- 0 10639 10581"/>
                                <a:gd name="T5" fmla="*/ T4 w 70"/>
                                <a:gd name="T6" fmla="+- 0 8470 8470"/>
                                <a:gd name="T7" fmla="*/ 8470 h 153"/>
                                <a:gd name="T8" fmla="+- 0 10635 10581"/>
                                <a:gd name="T9" fmla="*/ T8 w 70"/>
                                <a:gd name="T10" fmla="+- 0 8473 8470"/>
                                <a:gd name="T11" fmla="*/ 8473 h 153"/>
                                <a:gd name="T12" fmla="+- 0 10635 10581"/>
                                <a:gd name="T13" fmla="*/ T12 w 70"/>
                                <a:gd name="T14" fmla="+- 0 8515 8470"/>
                                <a:gd name="T15" fmla="*/ 8515 h 153"/>
                                <a:gd name="T16" fmla="+- 0 10602 10581"/>
                                <a:gd name="T17" fmla="*/ T16 w 70"/>
                                <a:gd name="T18" fmla="+- 0 8515 8470"/>
                                <a:gd name="T19" fmla="*/ 8515 h 153"/>
                                <a:gd name="T20" fmla="+- 0 10596 10581"/>
                                <a:gd name="T21" fmla="*/ T20 w 70"/>
                                <a:gd name="T22" fmla="+- 0 8517 8470"/>
                                <a:gd name="T23" fmla="*/ 8517 h 153"/>
                                <a:gd name="T24" fmla="+- 0 10583 10581"/>
                                <a:gd name="T25" fmla="*/ T24 w 70"/>
                                <a:gd name="T26" fmla="+- 0 8531 8470"/>
                                <a:gd name="T27" fmla="*/ 8531 h 153"/>
                                <a:gd name="T28" fmla="+- 0 10581 10581"/>
                                <a:gd name="T29" fmla="*/ T28 w 70"/>
                                <a:gd name="T30" fmla="+- 0 8537 8470"/>
                                <a:gd name="T31" fmla="*/ 8537 h 153"/>
                                <a:gd name="T32" fmla="+- 0 10581 10581"/>
                                <a:gd name="T33" fmla="*/ T32 w 70"/>
                                <a:gd name="T34" fmla="+- 0 8601 8470"/>
                                <a:gd name="T35" fmla="*/ 8601 h 153"/>
                                <a:gd name="T36" fmla="+- 0 10583 10581"/>
                                <a:gd name="T37" fmla="*/ T36 w 70"/>
                                <a:gd name="T38" fmla="+- 0 8607 8470"/>
                                <a:gd name="T39" fmla="*/ 8607 h 153"/>
                                <a:gd name="T40" fmla="+- 0 10589 10581"/>
                                <a:gd name="T41" fmla="*/ T40 w 70"/>
                                <a:gd name="T42" fmla="+- 0 8613 8470"/>
                                <a:gd name="T43" fmla="*/ 8613 h 153"/>
                                <a:gd name="T44" fmla="+- 0 10596 10581"/>
                                <a:gd name="T45" fmla="*/ T44 w 70"/>
                                <a:gd name="T46" fmla="+- 0 8620 8470"/>
                                <a:gd name="T47" fmla="*/ 8620 h 153"/>
                                <a:gd name="T48" fmla="+- 0 10602 10581"/>
                                <a:gd name="T49" fmla="*/ T48 w 70"/>
                                <a:gd name="T50" fmla="+- 0 8622 8470"/>
                                <a:gd name="T51" fmla="*/ 8622 h 153"/>
                                <a:gd name="T52" fmla="+- 0 10645 10581"/>
                                <a:gd name="T53" fmla="*/ T52 w 70"/>
                                <a:gd name="T54" fmla="+- 0 8622 8470"/>
                                <a:gd name="T55" fmla="*/ 8622 h 153"/>
                                <a:gd name="T56" fmla="+- 0 10646 10581"/>
                                <a:gd name="T57" fmla="*/ T56 w 70"/>
                                <a:gd name="T58" fmla="+- 0 8621 8470"/>
                                <a:gd name="T59" fmla="*/ 8621 h 153"/>
                                <a:gd name="T60" fmla="+- 0 10648 10581"/>
                                <a:gd name="T61" fmla="*/ T60 w 70"/>
                                <a:gd name="T62" fmla="+- 0 8619 8470"/>
                                <a:gd name="T63" fmla="*/ 8619 h 153"/>
                                <a:gd name="T64" fmla="+- 0 10649 10581"/>
                                <a:gd name="T65" fmla="*/ T64 w 70"/>
                                <a:gd name="T66" fmla="+- 0 8618 8470"/>
                                <a:gd name="T67" fmla="*/ 8618 h 153"/>
                                <a:gd name="T68" fmla="+- 0 10650 10581"/>
                                <a:gd name="T69" fmla="*/ T68 w 70"/>
                                <a:gd name="T70" fmla="+- 0 8616 8470"/>
                                <a:gd name="T71" fmla="*/ 8616 h 153"/>
                                <a:gd name="T72" fmla="+- 0 10650 10581"/>
                                <a:gd name="T73" fmla="*/ T72 w 70"/>
                                <a:gd name="T74" fmla="+- 0 8607 8470"/>
                                <a:gd name="T75" fmla="*/ 8607 h 153"/>
                                <a:gd name="T76" fmla="+- 0 10607 10581"/>
                                <a:gd name="T77" fmla="*/ T76 w 70"/>
                                <a:gd name="T78" fmla="+- 0 8607 8470"/>
                                <a:gd name="T79" fmla="*/ 8607 h 153"/>
                                <a:gd name="T80" fmla="+- 0 10604 10581"/>
                                <a:gd name="T81" fmla="*/ T80 w 70"/>
                                <a:gd name="T82" fmla="+- 0 8606 8470"/>
                                <a:gd name="T83" fmla="*/ 8606 h 153"/>
                                <a:gd name="T84" fmla="+- 0 10598 10581"/>
                                <a:gd name="T85" fmla="*/ T84 w 70"/>
                                <a:gd name="T86" fmla="+- 0 8599 8470"/>
                                <a:gd name="T87" fmla="*/ 8599 h 153"/>
                                <a:gd name="T88" fmla="+- 0 10596 10581"/>
                                <a:gd name="T89" fmla="*/ T88 w 70"/>
                                <a:gd name="T90" fmla="+- 0 8596 8470"/>
                                <a:gd name="T91" fmla="*/ 8596 h 153"/>
                                <a:gd name="T92" fmla="+- 0 10596 10581"/>
                                <a:gd name="T93" fmla="*/ T92 w 70"/>
                                <a:gd name="T94" fmla="+- 0 8541 8470"/>
                                <a:gd name="T95" fmla="*/ 8541 h 153"/>
                                <a:gd name="T96" fmla="+- 0 10598 10581"/>
                                <a:gd name="T97" fmla="*/ T96 w 70"/>
                                <a:gd name="T98" fmla="+- 0 8538 8470"/>
                                <a:gd name="T99" fmla="*/ 8538 h 153"/>
                                <a:gd name="T100" fmla="+- 0 10604 10581"/>
                                <a:gd name="T101" fmla="*/ T100 w 70"/>
                                <a:gd name="T102" fmla="+- 0 8532 8470"/>
                                <a:gd name="T103" fmla="*/ 8532 h 153"/>
                                <a:gd name="T104" fmla="+- 0 10607 10581"/>
                                <a:gd name="T105" fmla="*/ T104 w 70"/>
                                <a:gd name="T106" fmla="+- 0 8531 8470"/>
                                <a:gd name="T107" fmla="*/ 8531 h 153"/>
                                <a:gd name="T108" fmla="+- 0 10650 10581"/>
                                <a:gd name="T109" fmla="*/ T108 w 70"/>
                                <a:gd name="T110" fmla="+- 0 8531 8470"/>
                                <a:gd name="T111" fmla="*/ 8531 h 153"/>
                                <a:gd name="T112" fmla="+- 0 10650 10581"/>
                                <a:gd name="T113" fmla="*/ T112 w 70"/>
                                <a:gd name="T114" fmla="+- 0 8473 8470"/>
                                <a:gd name="T115" fmla="*/ 8473 h 153"/>
                                <a:gd name="T116" fmla="+- 0 10647 10581"/>
                                <a:gd name="T117" fmla="*/ T116 w 70"/>
                                <a:gd name="T118" fmla="+- 0 8470 8470"/>
                                <a:gd name="T119" fmla="*/ 8470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0" h="153">
                                  <a:moveTo>
                                    <a:pt x="66" y="0"/>
                                  </a:moveTo>
                                  <a:lnTo>
                                    <a:pt x="58" y="0"/>
                                  </a:lnTo>
                                  <a:lnTo>
                                    <a:pt x="54" y="3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21" y="45"/>
                                  </a:lnTo>
                                  <a:lnTo>
                                    <a:pt x="15" y="47"/>
                                  </a:lnTo>
                                  <a:lnTo>
                                    <a:pt x="2" y="61"/>
                                  </a:lnTo>
                                  <a:lnTo>
                                    <a:pt x="0" y="67"/>
                                  </a:lnTo>
                                  <a:lnTo>
                                    <a:pt x="0" y="131"/>
                                  </a:lnTo>
                                  <a:lnTo>
                                    <a:pt x="2" y="137"/>
                                  </a:lnTo>
                                  <a:lnTo>
                                    <a:pt x="8" y="143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21" y="152"/>
                                  </a:lnTo>
                                  <a:lnTo>
                                    <a:pt x="64" y="152"/>
                                  </a:lnTo>
                                  <a:lnTo>
                                    <a:pt x="65" y="151"/>
                                  </a:lnTo>
                                  <a:lnTo>
                                    <a:pt x="67" y="149"/>
                                  </a:lnTo>
                                  <a:lnTo>
                                    <a:pt x="68" y="148"/>
                                  </a:lnTo>
                                  <a:lnTo>
                                    <a:pt x="69" y="146"/>
                                  </a:lnTo>
                                  <a:lnTo>
                                    <a:pt x="69" y="137"/>
                                  </a:lnTo>
                                  <a:lnTo>
                                    <a:pt x="26" y="137"/>
                                  </a:lnTo>
                                  <a:lnTo>
                                    <a:pt x="23" y="136"/>
                                  </a:lnTo>
                                  <a:lnTo>
                                    <a:pt x="17" y="129"/>
                                  </a:lnTo>
                                  <a:lnTo>
                                    <a:pt x="15" y="126"/>
                                  </a:lnTo>
                                  <a:lnTo>
                                    <a:pt x="15" y="71"/>
                                  </a:lnTo>
                                  <a:lnTo>
                                    <a:pt x="17" y="68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26" y="61"/>
                                  </a:lnTo>
                                  <a:lnTo>
                                    <a:pt x="69" y="61"/>
                                  </a:lnTo>
                                  <a:lnTo>
                                    <a:pt x="69" y="3"/>
                                  </a:lnTo>
                                  <a:lnTo>
                                    <a:pt x="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7" name="Freeform 340"/>
                          <wps:cNvSpPr>
                            <a:spLocks/>
                          </wps:cNvSpPr>
                          <wps:spPr bwMode="auto">
                            <a:xfrm>
                              <a:off x="10581" y="8470"/>
                              <a:ext cx="70" cy="153"/>
                            </a:xfrm>
                            <a:custGeom>
                              <a:avLst/>
                              <a:gdLst>
                                <a:gd name="T0" fmla="+- 0 10650 10581"/>
                                <a:gd name="T1" fmla="*/ T0 w 70"/>
                                <a:gd name="T2" fmla="+- 0 8531 8470"/>
                                <a:gd name="T3" fmla="*/ 8531 h 153"/>
                                <a:gd name="T4" fmla="+- 0 10635 10581"/>
                                <a:gd name="T5" fmla="*/ T4 w 70"/>
                                <a:gd name="T6" fmla="+- 0 8531 8470"/>
                                <a:gd name="T7" fmla="*/ 8531 h 153"/>
                                <a:gd name="T8" fmla="+- 0 10635 10581"/>
                                <a:gd name="T9" fmla="*/ T8 w 70"/>
                                <a:gd name="T10" fmla="+- 0 8607 8470"/>
                                <a:gd name="T11" fmla="*/ 8607 h 153"/>
                                <a:gd name="T12" fmla="+- 0 10650 10581"/>
                                <a:gd name="T13" fmla="*/ T12 w 70"/>
                                <a:gd name="T14" fmla="+- 0 8607 8470"/>
                                <a:gd name="T15" fmla="*/ 8607 h 153"/>
                                <a:gd name="T16" fmla="+- 0 10650 10581"/>
                                <a:gd name="T17" fmla="*/ T16 w 70"/>
                                <a:gd name="T18" fmla="+- 0 8531 8470"/>
                                <a:gd name="T19" fmla="*/ 8531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" h="153">
                                  <a:moveTo>
                                    <a:pt x="69" y="61"/>
                                  </a:moveTo>
                                  <a:lnTo>
                                    <a:pt x="54" y="61"/>
                                  </a:lnTo>
                                  <a:lnTo>
                                    <a:pt x="54" y="137"/>
                                  </a:lnTo>
                                  <a:lnTo>
                                    <a:pt x="69" y="137"/>
                                  </a:lnTo>
                                  <a:lnTo>
                                    <a:pt x="69" y="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8" name="Group 336"/>
                        <wpg:cNvGrpSpPr>
                          <a:grpSpLocks/>
                        </wpg:cNvGrpSpPr>
                        <wpg:grpSpPr bwMode="auto">
                          <a:xfrm>
                            <a:off x="10796" y="8464"/>
                            <a:ext cx="62" cy="158"/>
                            <a:chOff x="10796" y="8464"/>
                            <a:chExt cx="62" cy="158"/>
                          </a:xfrm>
                        </wpg:grpSpPr>
                        <wps:wsp>
                          <wps:cNvPr id="419" name="Freeform 338"/>
                          <wps:cNvSpPr>
                            <a:spLocks/>
                          </wps:cNvSpPr>
                          <wps:spPr bwMode="auto">
                            <a:xfrm>
                              <a:off x="10796" y="8464"/>
                              <a:ext cx="62" cy="158"/>
                            </a:xfrm>
                            <a:custGeom>
                              <a:avLst/>
                              <a:gdLst>
                                <a:gd name="T0" fmla="+- 0 10858 10796"/>
                                <a:gd name="T1" fmla="*/ T0 w 62"/>
                                <a:gd name="T2" fmla="+- 0 8464 8464"/>
                                <a:gd name="T3" fmla="*/ 8464 h 158"/>
                                <a:gd name="T4" fmla="+- 0 10839 10796"/>
                                <a:gd name="T5" fmla="*/ T4 w 62"/>
                                <a:gd name="T6" fmla="+- 0 8464 8464"/>
                                <a:gd name="T7" fmla="*/ 8464 h 158"/>
                                <a:gd name="T8" fmla="+- 0 10839 10796"/>
                                <a:gd name="T9" fmla="*/ T8 w 62"/>
                                <a:gd name="T10" fmla="+- 0 8490 8464"/>
                                <a:gd name="T11" fmla="*/ 8490 h 158"/>
                                <a:gd name="T12" fmla="+- 0 10858 10796"/>
                                <a:gd name="T13" fmla="*/ T12 w 62"/>
                                <a:gd name="T14" fmla="+- 0 8490 8464"/>
                                <a:gd name="T15" fmla="*/ 8490 h 158"/>
                                <a:gd name="T16" fmla="+- 0 10858 10796"/>
                                <a:gd name="T17" fmla="*/ T16 w 62"/>
                                <a:gd name="T18" fmla="+- 0 8464 8464"/>
                                <a:gd name="T19" fmla="*/ 8464 h 1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" h="158">
                                  <a:moveTo>
                                    <a:pt x="62" y="0"/>
                                  </a:moveTo>
                                  <a:lnTo>
                                    <a:pt x="43" y="0"/>
                                  </a:lnTo>
                                  <a:lnTo>
                                    <a:pt x="43" y="26"/>
                                  </a:lnTo>
                                  <a:lnTo>
                                    <a:pt x="62" y="26"/>
                                  </a:lnTo>
                                  <a:lnTo>
                                    <a:pt x="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" name="Freeform 337"/>
                          <wps:cNvSpPr>
                            <a:spLocks/>
                          </wps:cNvSpPr>
                          <wps:spPr bwMode="auto">
                            <a:xfrm>
                              <a:off x="10796" y="8464"/>
                              <a:ext cx="62" cy="158"/>
                            </a:xfrm>
                            <a:custGeom>
                              <a:avLst/>
                              <a:gdLst>
                                <a:gd name="T0" fmla="+- 0 10852 10796"/>
                                <a:gd name="T1" fmla="*/ T0 w 62"/>
                                <a:gd name="T2" fmla="+- 0 8515 8464"/>
                                <a:gd name="T3" fmla="*/ 8515 h 158"/>
                                <a:gd name="T4" fmla="+- 0 10801 10796"/>
                                <a:gd name="T5" fmla="*/ T4 w 62"/>
                                <a:gd name="T6" fmla="+- 0 8515 8464"/>
                                <a:gd name="T7" fmla="*/ 8515 h 158"/>
                                <a:gd name="T8" fmla="+- 0 10796 10796"/>
                                <a:gd name="T9" fmla="*/ T8 w 62"/>
                                <a:gd name="T10" fmla="+- 0 8520 8464"/>
                                <a:gd name="T11" fmla="*/ 8520 h 158"/>
                                <a:gd name="T12" fmla="+- 0 10798 10796"/>
                                <a:gd name="T13" fmla="*/ T12 w 62"/>
                                <a:gd name="T14" fmla="+- 0 8525 8464"/>
                                <a:gd name="T15" fmla="*/ 8525 h 158"/>
                                <a:gd name="T16" fmla="+- 0 10799 10796"/>
                                <a:gd name="T17" fmla="*/ T16 w 62"/>
                                <a:gd name="T18" fmla="+- 0 8529 8464"/>
                                <a:gd name="T19" fmla="*/ 8529 h 158"/>
                                <a:gd name="T20" fmla="+- 0 10802 10796"/>
                                <a:gd name="T21" fmla="*/ T20 w 62"/>
                                <a:gd name="T22" fmla="+- 0 8531 8464"/>
                                <a:gd name="T23" fmla="*/ 8531 h 158"/>
                                <a:gd name="T24" fmla="+- 0 10841 10796"/>
                                <a:gd name="T25" fmla="*/ T24 w 62"/>
                                <a:gd name="T26" fmla="+- 0 8531 8464"/>
                                <a:gd name="T27" fmla="*/ 8531 h 158"/>
                                <a:gd name="T28" fmla="+- 0 10841 10796"/>
                                <a:gd name="T29" fmla="*/ T28 w 62"/>
                                <a:gd name="T30" fmla="+- 0 8618 8464"/>
                                <a:gd name="T31" fmla="*/ 8618 h 158"/>
                                <a:gd name="T32" fmla="+- 0 10844 10796"/>
                                <a:gd name="T33" fmla="*/ T32 w 62"/>
                                <a:gd name="T34" fmla="+- 0 8622 8464"/>
                                <a:gd name="T35" fmla="*/ 8622 h 158"/>
                                <a:gd name="T36" fmla="+- 0 10852 10796"/>
                                <a:gd name="T37" fmla="*/ T36 w 62"/>
                                <a:gd name="T38" fmla="+- 0 8622 8464"/>
                                <a:gd name="T39" fmla="*/ 8622 h 158"/>
                                <a:gd name="T40" fmla="+- 0 10856 10796"/>
                                <a:gd name="T41" fmla="*/ T40 w 62"/>
                                <a:gd name="T42" fmla="+- 0 8618 8464"/>
                                <a:gd name="T43" fmla="*/ 8618 h 158"/>
                                <a:gd name="T44" fmla="+- 0 10856 10796"/>
                                <a:gd name="T45" fmla="*/ T44 w 62"/>
                                <a:gd name="T46" fmla="+- 0 8519 8464"/>
                                <a:gd name="T47" fmla="*/ 8519 h 158"/>
                                <a:gd name="T48" fmla="+- 0 10852 10796"/>
                                <a:gd name="T49" fmla="*/ T48 w 62"/>
                                <a:gd name="T50" fmla="+- 0 8515 8464"/>
                                <a:gd name="T51" fmla="*/ 8515 h 1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62" h="158">
                                  <a:moveTo>
                                    <a:pt x="56" y="51"/>
                                  </a:moveTo>
                                  <a:lnTo>
                                    <a:pt x="5" y="51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2" y="61"/>
                                  </a:lnTo>
                                  <a:lnTo>
                                    <a:pt x="3" y="65"/>
                                  </a:lnTo>
                                  <a:lnTo>
                                    <a:pt x="6" y="67"/>
                                  </a:lnTo>
                                  <a:lnTo>
                                    <a:pt x="45" y="67"/>
                                  </a:lnTo>
                                  <a:lnTo>
                                    <a:pt x="45" y="154"/>
                                  </a:lnTo>
                                  <a:lnTo>
                                    <a:pt x="48" y="158"/>
                                  </a:lnTo>
                                  <a:lnTo>
                                    <a:pt x="56" y="158"/>
                                  </a:lnTo>
                                  <a:lnTo>
                                    <a:pt x="60" y="154"/>
                                  </a:lnTo>
                                  <a:lnTo>
                                    <a:pt x="60" y="55"/>
                                  </a:lnTo>
                                  <a:lnTo>
                                    <a:pt x="56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1" name="Group 333"/>
                        <wpg:cNvGrpSpPr>
                          <a:grpSpLocks/>
                        </wpg:cNvGrpSpPr>
                        <wpg:grpSpPr bwMode="auto">
                          <a:xfrm>
                            <a:off x="11019" y="8515"/>
                            <a:ext cx="76" cy="107"/>
                            <a:chOff x="11019" y="8515"/>
                            <a:chExt cx="76" cy="107"/>
                          </a:xfrm>
                        </wpg:grpSpPr>
                        <wps:wsp>
                          <wps:cNvPr id="422" name="Freeform 335"/>
                          <wps:cNvSpPr>
                            <a:spLocks/>
                          </wps:cNvSpPr>
                          <wps:spPr bwMode="auto">
                            <a:xfrm>
                              <a:off x="11019" y="8515"/>
                              <a:ext cx="76" cy="107"/>
                            </a:xfrm>
                            <a:custGeom>
                              <a:avLst/>
                              <a:gdLst>
                                <a:gd name="T0" fmla="+- 0 11073 11019"/>
                                <a:gd name="T1" fmla="*/ T0 w 76"/>
                                <a:gd name="T2" fmla="+- 0 8515 8515"/>
                                <a:gd name="T3" fmla="*/ 8515 h 107"/>
                                <a:gd name="T4" fmla="+- 0 11030 11019"/>
                                <a:gd name="T5" fmla="*/ T4 w 76"/>
                                <a:gd name="T6" fmla="+- 0 8515 8515"/>
                                <a:gd name="T7" fmla="*/ 8515 h 107"/>
                                <a:gd name="T8" fmla="+- 0 11026 11019"/>
                                <a:gd name="T9" fmla="*/ T8 w 76"/>
                                <a:gd name="T10" fmla="+- 0 8519 8515"/>
                                <a:gd name="T11" fmla="*/ 8519 h 107"/>
                                <a:gd name="T12" fmla="+- 0 11026 11019"/>
                                <a:gd name="T13" fmla="*/ T12 w 76"/>
                                <a:gd name="T14" fmla="+- 0 8527 8515"/>
                                <a:gd name="T15" fmla="*/ 8527 h 107"/>
                                <a:gd name="T16" fmla="+- 0 11030 11019"/>
                                <a:gd name="T17" fmla="*/ T16 w 76"/>
                                <a:gd name="T18" fmla="+- 0 8531 8515"/>
                                <a:gd name="T19" fmla="*/ 8531 h 107"/>
                                <a:gd name="T20" fmla="+- 0 11069 11019"/>
                                <a:gd name="T21" fmla="*/ T20 w 76"/>
                                <a:gd name="T22" fmla="+- 0 8531 8515"/>
                                <a:gd name="T23" fmla="*/ 8531 h 107"/>
                                <a:gd name="T24" fmla="+- 0 11072 11019"/>
                                <a:gd name="T25" fmla="*/ T24 w 76"/>
                                <a:gd name="T26" fmla="+- 0 8532 8515"/>
                                <a:gd name="T27" fmla="*/ 8532 h 107"/>
                                <a:gd name="T28" fmla="+- 0 11078 11019"/>
                                <a:gd name="T29" fmla="*/ T28 w 76"/>
                                <a:gd name="T30" fmla="+- 0 8538 8515"/>
                                <a:gd name="T31" fmla="*/ 8538 h 107"/>
                                <a:gd name="T32" fmla="+- 0 11080 11019"/>
                                <a:gd name="T33" fmla="*/ T32 w 76"/>
                                <a:gd name="T34" fmla="+- 0 8541 8515"/>
                                <a:gd name="T35" fmla="*/ 8541 h 107"/>
                                <a:gd name="T36" fmla="+- 0 11080 11019"/>
                                <a:gd name="T37" fmla="*/ T36 w 76"/>
                                <a:gd name="T38" fmla="+- 0 8561 8515"/>
                                <a:gd name="T39" fmla="*/ 8561 h 107"/>
                                <a:gd name="T40" fmla="+- 0 11027 11019"/>
                                <a:gd name="T41" fmla="*/ T40 w 76"/>
                                <a:gd name="T42" fmla="+- 0 8561 8515"/>
                                <a:gd name="T43" fmla="*/ 8561 h 107"/>
                                <a:gd name="T44" fmla="+- 0 11019 11019"/>
                                <a:gd name="T45" fmla="*/ T44 w 76"/>
                                <a:gd name="T46" fmla="+- 0 8576 8515"/>
                                <a:gd name="T47" fmla="*/ 8576 h 107"/>
                                <a:gd name="T48" fmla="+- 0 11019 11019"/>
                                <a:gd name="T49" fmla="*/ T48 w 76"/>
                                <a:gd name="T50" fmla="+- 0 8607 8515"/>
                                <a:gd name="T51" fmla="*/ 8607 h 107"/>
                                <a:gd name="T52" fmla="+- 0 11027 11019"/>
                                <a:gd name="T53" fmla="*/ T52 w 76"/>
                                <a:gd name="T54" fmla="+- 0 8622 8515"/>
                                <a:gd name="T55" fmla="*/ 8622 h 107"/>
                                <a:gd name="T56" fmla="+- 0 11090 11019"/>
                                <a:gd name="T57" fmla="*/ T56 w 76"/>
                                <a:gd name="T58" fmla="+- 0 8622 8515"/>
                                <a:gd name="T59" fmla="*/ 8622 h 107"/>
                                <a:gd name="T60" fmla="+- 0 11092 11019"/>
                                <a:gd name="T61" fmla="*/ T60 w 76"/>
                                <a:gd name="T62" fmla="+- 0 8621 8515"/>
                                <a:gd name="T63" fmla="*/ 8621 h 107"/>
                                <a:gd name="T64" fmla="+- 0 11093 11019"/>
                                <a:gd name="T65" fmla="*/ T64 w 76"/>
                                <a:gd name="T66" fmla="+- 0 8619 8515"/>
                                <a:gd name="T67" fmla="*/ 8619 h 107"/>
                                <a:gd name="T68" fmla="+- 0 11094 11019"/>
                                <a:gd name="T69" fmla="*/ T68 w 76"/>
                                <a:gd name="T70" fmla="+- 0 8618 8515"/>
                                <a:gd name="T71" fmla="*/ 8618 h 107"/>
                                <a:gd name="T72" fmla="+- 0 11095 11019"/>
                                <a:gd name="T73" fmla="*/ T72 w 76"/>
                                <a:gd name="T74" fmla="+- 0 8616 8515"/>
                                <a:gd name="T75" fmla="*/ 8616 h 107"/>
                                <a:gd name="T76" fmla="+- 0 11095 11019"/>
                                <a:gd name="T77" fmla="*/ T76 w 76"/>
                                <a:gd name="T78" fmla="+- 0 8607 8515"/>
                                <a:gd name="T79" fmla="*/ 8607 h 107"/>
                                <a:gd name="T80" fmla="+- 0 11035 11019"/>
                                <a:gd name="T81" fmla="*/ T80 w 76"/>
                                <a:gd name="T82" fmla="+- 0 8607 8515"/>
                                <a:gd name="T83" fmla="*/ 8607 h 107"/>
                                <a:gd name="T84" fmla="+- 0 11034 11019"/>
                                <a:gd name="T85" fmla="*/ T84 w 76"/>
                                <a:gd name="T86" fmla="+- 0 8598 8515"/>
                                <a:gd name="T87" fmla="*/ 8598 h 107"/>
                                <a:gd name="T88" fmla="+- 0 11034 11019"/>
                                <a:gd name="T89" fmla="*/ T88 w 76"/>
                                <a:gd name="T90" fmla="+- 0 8585 8515"/>
                                <a:gd name="T91" fmla="*/ 8585 h 107"/>
                                <a:gd name="T92" fmla="+- 0 11035 11019"/>
                                <a:gd name="T93" fmla="*/ T92 w 76"/>
                                <a:gd name="T94" fmla="+- 0 8576 8515"/>
                                <a:gd name="T95" fmla="*/ 8576 h 107"/>
                                <a:gd name="T96" fmla="+- 0 11095 11019"/>
                                <a:gd name="T97" fmla="*/ T96 w 76"/>
                                <a:gd name="T98" fmla="+- 0 8576 8515"/>
                                <a:gd name="T99" fmla="*/ 8576 h 107"/>
                                <a:gd name="T100" fmla="+- 0 11095 11019"/>
                                <a:gd name="T101" fmla="*/ T100 w 76"/>
                                <a:gd name="T102" fmla="+- 0 8537 8515"/>
                                <a:gd name="T103" fmla="*/ 8537 h 107"/>
                                <a:gd name="T104" fmla="+- 0 11092 11019"/>
                                <a:gd name="T105" fmla="*/ T104 w 76"/>
                                <a:gd name="T106" fmla="+- 0 8530 8515"/>
                                <a:gd name="T107" fmla="*/ 8530 h 107"/>
                                <a:gd name="T108" fmla="+- 0 11080 11019"/>
                                <a:gd name="T109" fmla="*/ T108 w 76"/>
                                <a:gd name="T110" fmla="+- 0 8517 8515"/>
                                <a:gd name="T111" fmla="*/ 8517 h 107"/>
                                <a:gd name="T112" fmla="+- 0 11073 11019"/>
                                <a:gd name="T113" fmla="*/ T112 w 76"/>
                                <a:gd name="T114" fmla="+- 0 8515 8515"/>
                                <a:gd name="T115" fmla="*/ 8515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76" h="107">
                                  <a:moveTo>
                                    <a:pt x="54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7" y="4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11" y="16"/>
                                  </a:lnTo>
                                  <a:lnTo>
                                    <a:pt x="50" y="16"/>
                                  </a:lnTo>
                                  <a:lnTo>
                                    <a:pt x="53" y="17"/>
                                  </a:lnTo>
                                  <a:lnTo>
                                    <a:pt x="59" y="23"/>
                                  </a:lnTo>
                                  <a:lnTo>
                                    <a:pt x="61" y="26"/>
                                  </a:lnTo>
                                  <a:lnTo>
                                    <a:pt x="61" y="46"/>
                                  </a:lnTo>
                                  <a:lnTo>
                                    <a:pt x="8" y="46"/>
                                  </a:lnTo>
                                  <a:lnTo>
                                    <a:pt x="0" y="61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8" y="107"/>
                                  </a:lnTo>
                                  <a:lnTo>
                                    <a:pt x="71" y="107"/>
                                  </a:lnTo>
                                  <a:lnTo>
                                    <a:pt x="73" y="106"/>
                                  </a:lnTo>
                                  <a:lnTo>
                                    <a:pt x="74" y="104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76" y="101"/>
                                  </a:lnTo>
                                  <a:lnTo>
                                    <a:pt x="76" y="92"/>
                                  </a:lnTo>
                                  <a:lnTo>
                                    <a:pt x="16" y="92"/>
                                  </a:lnTo>
                                  <a:lnTo>
                                    <a:pt x="15" y="83"/>
                                  </a:lnTo>
                                  <a:lnTo>
                                    <a:pt x="15" y="70"/>
                                  </a:lnTo>
                                  <a:lnTo>
                                    <a:pt x="16" y="61"/>
                                  </a:lnTo>
                                  <a:lnTo>
                                    <a:pt x="76" y="61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3" y="15"/>
                                  </a:lnTo>
                                  <a:lnTo>
                                    <a:pt x="61" y="2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3" name="Freeform 334"/>
                          <wps:cNvSpPr>
                            <a:spLocks/>
                          </wps:cNvSpPr>
                          <wps:spPr bwMode="auto">
                            <a:xfrm>
                              <a:off x="11019" y="8515"/>
                              <a:ext cx="76" cy="107"/>
                            </a:xfrm>
                            <a:custGeom>
                              <a:avLst/>
                              <a:gdLst>
                                <a:gd name="T0" fmla="+- 0 11095 11019"/>
                                <a:gd name="T1" fmla="*/ T0 w 76"/>
                                <a:gd name="T2" fmla="+- 0 8576 8515"/>
                                <a:gd name="T3" fmla="*/ 8576 h 107"/>
                                <a:gd name="T4" fmla="+- 0 11080 11019"/>
                                <a:gd name="T5" fmla="*/ T4 w 76"/>
                                <a:gd name="T6" fmla="+- 0 8576 8515"/>
                                <a:gd name="T7" fmla="*/ 8576 h 107"/>
                                <a:gd name="T8" fmla="+- 0 11080 11019"/>
                                <a:gd name="T9" fmla="*/ T8 w 76"/>
                                <a:gd name="T10" fmla="+- 0 8607 8515"/>
                                <a:gd name="T11" fmla="*/ 8607 h 107"/>
                                <a:gd name="T12" fmla="+- 0 11095 11019"/>
                                <a:gd name="T13" fmla="*/ T12 w 76"/>
                                <a:gd name="T14" fmla="+- 0 8607 8515"/>
                                <a:gd name="T15" fmla="*/ 8607 h 107"/>
                                <a:gd name="T16" fmla="+- 0 11095 11019"/>
                                <a:gd name="T17" fmla="*/ T16 w 76"/>
                                <a:gd name="T18" fmla="+- 0 8576 8515"/>
                                <a:gd name="T19" fmla="*/ 857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" h="107">
                                  <a:moveTo>
                                    <a:pt x="76" y="61"/>
                                  </a:moveTo>
                                  <a:lnTo>
                                    <a:pt x="61" y="61"/>
                                  </a:lnTo>
                                  <a:lnTo>
                                    <a:pt x="61" y="92"/>
                                  </a:lnTo>
                                  <a:lnTo>
                                    <a:pt x="76" y="92"/>
                                  </a:lnTo>
                                  <a:lnTo>
                                    <a:pt x="76" y="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961AD0" id="Group 332" o:spid="_x0000_s1026" style="position:absolute;margin-left:36pt;margin-top:-90.7pt;width:540pt;height:552.5pt;z-index:-35800;mso-position-horizontal-relative:page" coordorigin="720,-1814" coordsize="10800,1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">
                <v:group id="Group 367" o:spid="_x0000_s1027" style="position:absolute;left:720;top:-1424;width:10800;height:10660" coordorigin="720,-1424" coordsize="10800,10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fvh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">
                  <v:shape id="Freeform 368" o:spid="_x0000_s1028" style="position:absolute;left:720;top:-1424;width:10800;height:10660;visibility:visible;mso-wrap-style:square;v-text-anchor:top" coordsize="10800,10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" path="m,10660r10800,l10800,,,,,10660xe" fillcolor="#0796d4" stroked="f">
                    <v:path arrowok="t" o:connecttype="custom" o:connectlocs="0,9236;10800,9236;10800,-1424;0,-1424;0,9236" o:connectangles="0,0,0,0,0"/>
                  </v:shape>
                </v:group>
                <v:group id="Group 365" o:spid="_x0000_s1029" style="position:absolute;left:720;top:-1814;width:10800;height:390" coordorigin="720,-1814" coordsize="1080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<v:shape id="Freeform 366" o:spid="_x0000_s1030" style="position:absolute;left:720;top:-1814;width:10800;height:390;visibility:visible;mso-wrap-style:square;v-text-anchor:top" coordsize="1080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" path="m,390r10800,l10800,,,,,390xe" fillcolor="#334069" stroked="f">
                    <v:path arrowok="t" o:connecttype="custom" o:connectlocs="0,-1424;10800,-1424;10800,-1814;0,-1814;0,-1424" o:connectangles="0,0,0,0,0"/>
                  </v:shape>
                </v:group>
                <v:group id="Group 362" o:spid="_x0000_s1031" style="position:absolute;left:8424;top:8286;width:540;height:540" coordorigin="8424,8286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shape id="Freeform 364" o:spid="_x0000_s1032" style="position:absolute;left:8424;top:8286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" path="m536,229r-269,l267,309r181,15l441,345r-36,53l354,436r-62,19l270,456r-3,l267,539r72,-9l400,505r53,-38l495,417r29,-59l538,292r1,-23l538,248r-2,-19xe" stroked="f">
                    <v:path arrowok="t" o:connecttype="custom" o:connectlocs="536,8515;267,8515;267,8595;448,8610;441,8631;405,8684;354,8722;292,8741;270,8742;267,8742;267,8825;339,8816;400,8791;453,8753;495,8703;524,8644;538,8578;539,8555;538,8534;536,8515" o:connectangles="0,0,0,0,0,0,0,0,0,0,0,0,0,0,0,0,0,0,0,0"/>
                  </v:shape>
                  <v:shape id="Freeform 363" o:spid="_x0000_s1033" style="position:absolute;left:8424;top:8286;width:540;height:540;visibility:visible;mso-wrap-style:square;v-text-anchor:top" coordsize="54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" path="m270,l201,9,139,33,87,71,45,121,15,180,1,246,,269r83,l83,264r2,-23l106,178r41,-50l203,95,270,82,270,xe" stroked="f">
                    <v:path arrowok="t" o:connecttype="custom" o:connectlocs="270,8286;201,8295;139,8319;87,8357;45,8407;15,8466;1,8532;0,8555;83,8555;83,8550;85,8527;106,8464;147,8414;203,8381;270,8368;270,8286" o:connectangles="0,0,0,0,0,0,0,0,0,0,0,0,0,0,0,0"/>
                  </v:shape>
                </v:group>
                <v:group id="Group 359" o:spid="_x0000_s1034" style="position:absolute;left:9256;top:8515;width:69;height:153" coordorigin="9256,8515" coordsize="69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shape id="Freeform 361" o:spid="_x0000_s1035" style="position:absolute;left:9256;top:8515;width:69;height:153;visibility:visible;mso-wrap-style:square;v-text-anchor:top" coordsize="69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" path="m63,l22,,15,2,9,9,2,16,,22,,85r2,7l15,105r6,2l54,107r,20l52,130r-6,6l43,137r-32,l8,141r,8l11,153r36,l54,150r6,-6l67,137r2,-6l69,127r,-35l26,92,23,91,20,87,16,84,15,81r,-55l17,23r6,-6l26,15r43,l69,6,68,4,67,2,65,1,63,xe" stroked="f">
                    <v:path arrowok="t" o:connecttype="custom" o:connectlocs="63,8515;22,8515;15,8517;9,8524;2,8531;0,8537;0,8600;2,8607;15,8620;21,8622;54,8622;54,8642;52,8645;46,8651;43,8652;11,8652;8,8656;8,8664;11,8668;47,8668;54,8665;60,8659;67,8652;69,8646;69,8642;69,8607;26,8607;23,8606;20,8602;16,8599;15,8596;15,8541;17,8538;23,8532;26,8530;69,8530;69,8521;68,8519;67,8517;65,8516;63,8515" o:connectangles="0,0,0,0,0,0,0,0,0,0,0,0,0,0,0,0,0,0,0,0,0,0,0,0,0,0,0,0,0,0,0,0,0,0,0,0,0,0,0,0,0"/>
                  </v:shape>
                  <v:shape id="Freeform 360" o:spid="_x0000_s1036" style="position:absolute;left:9256;top:8515;width:69;height:153;visibility:visible;mso-wrap-style:square;v-text-anchor:top" coordsize="69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" path="m69,15r-43,l31,16r23,l54,92r-23,l26,92r43,l69,15xe" stroked="f">
                    <v:path arrowok="t" o:connecttype="custom" o:connectlocs="69,8530;26,8530;31,8531;54,8531;54,8607;31,8607;26,8607;69,8607;69,8530" o:connectangles="0,0,0,0,0,0,0,0,0"/>
                  </v:shape>
                </v:group>
                <v:group id="Group 356" o:spid="_x0000_s1037" style="position:absolute;left:9475;top:8518;width:77;height:101" coordorigin="9475,8518" coordsize="7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      <v:shape id="Freeform 358" o:spid="_x0000_s1038" style="position:absolute;left:9475;top:8518;width:77;height:101;visibility:visible;mso-wrap-style:square;v-text-anchor:top" coordsize="7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" path="m53,l26,3,9,13,1,29,,66,6,87r17,14l50,99,66,89r-41,l15,78r,-55l25,13r43,l53,xe" stroked="f">
                    <v:path arrowok="t" o:connecttype="custom" o:connectlocs="53,8518;26,8521;9,8531;1,8547;0,8584;6,8605;23,8619;50,8617;66,8607;25,8607;15,8596;15,8541;25,8531;68,8531;53,8518" o:connectangles="0,0,0,0,0,0,0,0,0,0,0,0,0,0,0"/>
                  </v:shape>
                  <v:shape id="Freeform 357" o:spid="_x0000_s1039" style="position:absolute;left:9475;top:8518;width:77;height:101;visibility:visible;mso-wrap-style:square;v-text-anchor:top" coordsize="7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" path="m68,13r-18,l61,23r,55l50,89r16,l67,88,75,72r1,-6l76,35,70,14,68,13xe" stroked="f">
                    <v:path arrowok="t" o:connecttype="custom" o:connectlocs="68,8531;50,8531;61,8541;61,8596;50,8607;66,8607;67,8606;75,8590;76,8584;76,8553;70,8532;68,8531" o:connectangles="0,0,0,0,0,0,0,0,0,0,0,0"/>
                  </v:shape>
                </v:group>
                <v:group id="Group 352" o:spid="_x0000_s1040" style="position:absolute;left:9700;top:8470;width:74;height:153" coordorigin="9700,8470" coordsize="7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pxDxgAAANw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iOE/g9E46A3PwAAAD//wMAUEsBAi0AFAAGAAgAAAAhANvh9svuAAAAhQEAABMAAAAAAAAA&#10;AAAAAAAAAAAAAFtDb250ZW50X1R5cGVzXS54bWxQSwECLQAUAAYACAAAACEAWvQsW78AAAAVAQAA&#10;CwAAAAAAAAAAAAAAAAAfAQAAX3JlbHMvLnJlbHNQSwECLQAUAAYACAAAACEASeacQ8YAAADcAAAA&#10;DwAAAAAAAAAAAAAAAAAHAgAAZHJzL2Rvd25yZXYueG1sUEsFBgAAAAADAAMAtwAAAPoCAAAAAA==&#10;">
                  <v:shape id="Freeform 355" o:spid="_x0000_s1041" style="position:absolute;left:9700;top:8470;width:74;height:153;visibility:visible;mso-wrap-style:square;v-text-anchor:top" coordsize="7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" path="m37,61r-16,l21,148r4,4l33,152r4,-4l37,61xe" stroked="f">
                    <v:path arrowok="t" o:connecttype="custom" o:connectlocs="37,8531;21,8531;21,8618;25,8622;33,8622;37,8618;37,8531" o:connectangles="0,0,0,0,0,0,0"/>
                  </v:shape>
                  <v:shape id="Freeform 354" o:spid="_x0000_s1042" style="position:absolute;left:9700;top:8470;width:74;height:153;visibility:visible;mso-wrap-style:square;v-text-anchor:top" coordsize="7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" path="m70,45l4,45,,49r,8l4,61r66,l73,57r,-8l70,45xe" stroked="f">
                    <v:path arrowok="t" o:connecttype="custom" o:connectlocs="70,8515;4,8515;0,8519;0,8527;4,8531;70,8531;73,8527;73,8519;70,8515" o:connectangles="0,0,0,0,0,0,0,0,0"/>
                  </v:shape>
                  <v:shape id="Freeform 353" o:spid="_x0000_s1043" style="position:absolute;left:9700;top:8470;width:74;height:153;visibility:visible;mso-wrap-style:square;v-text-anchor:top" coordsize="7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" path="m33,l25,,21,3r,42l37,45,37,3,33,xe" stroked="f">
                    <v:path arrowok="t" o:connecttype="custom" o:connectlocs="33,8470;25,8470;21,8473;21,8515;37,8515;37,8473;33,8470" o:connectangles="0,0,0,0,0,0,0"/>
                  </v:shape>
                </v:group>
                <v:group id="Group 349" o:spid="_x0000_s1044" style="position:absolute;left:9916;top:8518;width:77;height:101" coordorigin="9916,8518" coordsize="7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shape id="Freeform 351" o:spid="_x0000_s1045" style="position:absolute;left:9916;top:8518;width:77;height:101;visibility:visible;mso-wrap-style:square;v-text-anchor:top" coordsize="7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" path="m54,l27,3,9,13,1,29,,66,7,87r16,14l50,99,67,89r-41,l16,78r,-55l26,13r42,l54,xe" stroked="f">
                    <v:path arrowok="t" o:connecttype="custom" o:connectlocs="54,8518;27,8521;9,8531;1,8547;0,8584;7,8605;23,8619;50,8617;67,8607;26,8607;16,8596;16,8541;26,8531;68,8531;54,8518" o:connectangles="0,0,0,0,0,0,0,0,0,0,0,0,0,0,0"/>
                  </v:shape>
                  <v:shape id="Freeform 350" o:spid="_x0000_s1046" style="position:absolute;left:9916;top:8518;width:77;height:101;visibility:visible;mso-wrap-style:square;v-text-anchor:top" coordsize="7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" path="m68,13r-17,l61,23r,55l51,89r16,l67,88,76,72r1,-6l77,35,70,14,68,13xe" stroked="f">
                    <v:path arrowok="t" o:connecttype="custom" o:connectlocs="68,8531;51,8531;61,8541;61,8596;51,8607;67,8607;67,8606;76,8590;77,8584;77,8553;70,8532;68,8531" o:connectangles="0,0,0,0,0,0,0,0,0,0,0,0"/>
                  </v:shape>
                </v:group>
                <v:group id="Group 345" o:spid="_x0000_s1047" style="position:absolute;left:10129;top:8515;width:92;height:107" coordorigin="10129,8515" coordsize="92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shape id="Freeform 348" o:spid="_x0000_s1048" style="position:absolute;left:10129;top:8515;width:92;height:107;visibility:visible;mso-wrap-style:square;v-text-anchor:top" coordsize="92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" path="m70,l5,,4,1,3,2,1,4,,5r,98l3,107r9,l15,103r,-87l89,16,83,9,76,3,70,xe" stroked="f">
                    <v:path arrowok="t" o:connecttype="custom" o:connectlocs="70,8515;5,8515;4,8516;3,8517;1,8519;0,8520;0,8618;3,8622;12,8622;15,8618;15,8531;89,8531;83,8524;76,8518;70,8515" o:connectangles="0,0,0,0,0,0,0,0,0,0,0,0,0,0,0"/>
                  </v:shape>
                  <v:shape id="Freeform 347" o:spid="_x0000_s1049" style="position:absolute;left:10129;top:8515;width:92;height:107;visibility:visible;mso-wrap-style:square;v-text-anchor:top" coordsize="92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" path="m53,16r-15,l38,103r4,4l50,107r3,-4l53,16xe" stroked="f">
                    <v:path arrowok="t" o:connecttype="custom" o:connectlocs="53,8531;38,8531;38,8618;42,8622;50,8622;53,8618;53,8531" o:connectangles="0,0,0,0,0,0,0"/>
                  </v:shape>
                  <v:shape id="Freeform 346" o:spid="_x0000_s1050" style="position:absolute;left:10129;top:8515;width:92;height:107;visibility:visible;mso-wrap-style:square;v-text-anchor:top" coordsize="92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" path="m89,16r-23,l69,17r6,6l76,26r,77l80,107r8,l91,103r,-81l89,16xe" stroked="f">
                    <v:path arrowok="t" o:connecttype="custom" o:connectlocs="89,8531;66,8531;69,8532;75,8538;76,8541;76,8618;80,8622;88,8622;91,8618;91,8537;89,8531" o:connectangles="0,0,0,0,0,0,0,0,0,0,0"/>
                  </v:shape>
                </v:group>
                <v:group id="Group 342" o:spid="_x0000_s1051" style="position:absolute;left:10358;top:8518;width:77;height:104" coordorigin="10358,8518" coordsize="77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<v:shape id="Freeform 344" o:spid="_x0000_s1052" style="position:absolute;left:10358;top:8518;width:77;height:104;visibility:visible;mso-wrap-style:square;v-text-anchor:top" coordsize="77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" path="m53,l26,3,9,13,1,29,,43,,82r2,7l9,95r6,7l21,104r52,l76,100r,-8l73,89r-47,l23,87,16,81,15,78r,-20l71,58r2,-1l74,56r2,-2l76,53r,-10l15,43r,-20l26,13r42,l53,xe" stroked="f">
                    <v:path arrowok="t" o:connecttype="custom" o:connectlocs="53,8518;26,8521;9,8531;1,8547;0,8561;0,8600;2,8607;9,8613;15,8620;21,8622;73,8622;76,8618;76,8610;73,8607;26,8607;23,8605;16,8599;15,8596;15,8576;71,8576;73,8575;74,8574;76,8572;76,8571;76,8561;15,8561;15,8541;26,8531;68,8531;53,8518" o:connectangles="0,0,0,0,0,0,0,0,0,0,0,0,0,0,0,0,0,0,0,0,0,0,0,0,0,0,0,0,0,0"/>
                  </v:shape>
                  <v:shape id="Freeform 343" o:spid="_x0000_s1053" style="position:absolute;left:10358;top:8518;width:77;height:104;visibility:visible;mso-wrap-style:square;v-text-anchor:top" coordsize="77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" path="m68,13r-17,l61,23r,20l76,43r,-8l70,14,68,13xe" stroked="f">
                    <v:path arrowok="t" o:connecttype="custom" o:connectlocs="68,8531;51,8531;61,8541;61,8561;76,8561;76,8553;70,8532;68,8531" o:connectangles="0,0,0,0,0,0,0,0"/>
                  </v:shape>
                </v:group>
                <v:group id="Group 339" o:spid="_x0000_s1054" style="position:absolute;left:10581;top:8470;width:70;height:153" coordorigin="10581,8470" coordsize="7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shape id="Freeform 341" o:spid="_x0000_s1055" style="position:absolute;left:10581;top:8470;width:70;height:153;visibility:visible;mso-wrap-style:square;v-text-anchor:top" coordsize="7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" path="m66,l58,,54,3r,42l21,45r-6,2l2,61,,67r,64l2,137r6,6l15,150r6,2l64,152r1,-1l67,149r1,-1l69,146r,-9l26,137r-3,-1l17,129r-2,-3l15,71r2,-3l23,62r3,-1l69,61,69,3,66,xe" stroked="f">
                    <v:path arrowok="t" o:connecttype="custom" o:connectlocs="66,8470;58,8470;54,8473;54,8515;21,8515;15,8517;2,8531;0,8537;0,8601;2,8607;8,8613;15,8620;21,8622;64,8622;65,8621;67,8619;68,8618;69,8616;69,8607;26,8607;23,8606;17,8599;15,8596;15,8541;17,8538;23,8532;26,8531;69,8531;69,8473;66,8470" o:connectangles="0,0,0,0,0,0,0,0,0,0,0,0,0,0,0,0,0,0,0,0,0,0,0,0,0,0,0,0,0,0"/>
                  </v:shape>
                  <v:shape id="Freeform 340" o:spid="_x0000_s1056" style="position:absolute;left:10581;top:8470;width:70;height:153;visibility:visible;mso-wrap-style:square;v-text-anchor:top" coordsize="7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" path="m69,61r-15,l54,137r15,l69,61xe" stroked="f">
                    <v:path arrowok="t" o:connecttype="custom" o:connectlocs="69,8531;54,8531;54,8607;69,8607;69,8531" o:connectangles="0,0,0,0,0"/>
                  </v:shape>
                </v:group>
                <v:group id="Group 336" o:spid="_x0000_s1057" style="position:absolute;left:10796;top:8464;width:62;height:158" coordorigin="10796,8464" coordsize="62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Freeform 338" o:spid="_x0000_s1058" style="position:absolute;left:10796;top:8464;width:62;height:158;visibility:visible;mso-wrap-style:square;v-text-anchor:top" coordsize="62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" path="m62,l43,r,26l62,26,62,xe" stroked="f">
                    <v:path arrowok="t" o:connecttype="custom" o:connectlocs="62,8464;43,8464;43,8490;62,8490;62,8464" o:connectangles="0,0,0,0,0"/>
                  </v:shape>
                  <v:shape id="Freeform 337" o:spid="_x0000_s1059" style="position:absolute;left:10796;top:8464;width:62;height:158;visibility:visible;mso-wrap-style:square;v-text-anchor:top" coordsize="62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" path="m56,51l5,51,,56r2,5l3,65r3,2l45,67r,87l48,158r8,l60,154r,-99l56,51xe" stroked="f">
                    <v:path arrowok="t" o:connecttype="custom" o:connectlocs="56,8515;5,8515;0,8520;2,8525;3,8529;6,8531;45,8531;45,8618;48,8622;56,8622;60,8618;60,8519;56,8515" o:connectangles="0,0,0,0,0,0,0,0,0,0,0,0,0"/>
                  </v:shape>
                </v:group>
                <v:group id="Group 333" o:spid="_x0000_s1060" style="position:absolute;left:11019;top:8515;width:76;height:107" coordorigin="11019,8515" coordsize="76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<v:shape id="Freeform 335" o:spid="_x0000_s1061" style="position:absolute;left:11019;top:8515;width:76;height:107;visibility:visible;mso-wrap-style:square;v-text-anchor:top" coordsize="76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" path="m54,l11,,7,4r,8l11,16r39,l53,17r6,6l61,26r,20l8,46,,61,,92r8,15l71,107r2,-1l74,104r1,-1l76,101r,-9l16,92,15,83r,-13l16,61r60,l76,22,73,15,61,2,54,xe" stroked="f">
                    <v:path arrowok="t" o:connecttype="custom" o:connectlocs="54,8515;11,8515;7,8519;7,8527;11,8531;50,8531;53,8532;59,8538;61,8541;61,8561;8,8561;0,8576;0,8607;8,8622;71,8622;73,8621;74,8619;75,8618;76,8616;76,8607;16,8607;15,8598;15,8585;16,8576;76,8576;76,8537;73,8530;61,8517;54,8515" o:connectangles="0,0,0,0,0,0,0,0,0,0,0,0,0,0,0,0,0,0,0,0,0,0,0,0,0,0,0,0,0"/>
                  </v:shape>
                  <v:shape id="Freeform 334" o:spid="_x0000_s1062" style="position:absolute;left:11019;top:8515;width:76;height:107;visibility:visible;mso-wrap-style:square;v-text-anchor:top" coordsize="76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" path="m76,61r-15,l61,92r15,l76,61xe" stroked="f">
                    <v:path arrowok="t" o:connecttype="custom" o:connectlocs="76,8576;61,8576;61,8607;76,8607;76,8576" o:connectangles="0,0,0,0,0"/>
                  </v:shape>
                </v:group>
                <w10:wrap anchorx="page"/>
              </v:group>
            </w:pict>
          </mc:Fallback>
        </mc:AlternateContent>
      </w:r>
      <w:r w:rsidR="005E1D8A">
        <w:rPr>
          <w:rFonts w:ascii="Helvetica Neue"/>
          <w:color w:val="FFFFFF"/>
          <w:spacing w:val="3"/>
          <w:sz w:val="54"/>
        </w:rPr>
        <w:t xml:space="preserve">Plex </w:t>
      </w:r>
      <w:r w:rsidR="005E1D8A">
        <w:rPr>
          <w:rFonts w:ascii="Helvetica Neue"/>
          <w:color w:val="FFFFFF"/>
          <w:sz w:val="54"/>
        </w:rPr>
        <w:t>Website</w:t>
      </w:r>
      <w:r w:rsidR="005E1D8A">
        <w:rPr>
          <w:rFonts w:ascii="Helvetica Neue"/>
          <w:color w:val="FFFFFF"/>
          <w:spacing w:val="49"/>
          <w:sz w:val="54"/>
        </w:rPr>
        <w:t xml:space="preserve"> </w:t>
      </w:r>
      <w:r w:rsidR="005E1D8A">
        <w:rPr>
          <w:rFonts w:ascii="Helvetica Neue"/>
          <w:color w:val="FFFFFF"/>
          <w:spacing w:val="5"/>
          <w:sz w:val="54"/>
        </w:rPr>
        <w:t>Styleguide</w:t>
      </w:r>
    </w:p>
    <w:p w:rsidR="003B50BB" w:rsidRDefault="005E1D8A">
      <w:pPr>
        <w:spacing w:before="172"/>
        <w:ind w:left="1143"/>
        <w:rPr>
          <w:rFonts w:ascii="Helvetica Neue" w:eastAsia="Helvetica Neue" w:hAnsi="Helvetica Neue" w:cs="Helvetica Neue"/>
          <w:sz w:val="36"/>
          <w:szCs w:val="36"/>
        </w:rPr>
      </w:pPr>
      <w:del w:id="0" w:author="Rancourt, Jillian" w:date="2017-07-25T15:28:00Z">
        <w:r w:rsidDel="00A500A1">
          <w:rPr>
            <w:rFonts w:ascii="Helvetica Neue"/>
            <w:color w:val="FFFFFF"/>
            <w:sz w:val="36"/>
          </w:rPr>
          <w:delText>September</w:delText>
        </w:r>
        <w:r w:rsidDel="00A500A1">
          <w:rPr>
            <w:rFonts w:ascii="Helvetica Neue"/>
            <w:color w:val="FFFFFF"/>
            <w:spacing w:val="10"/>
            <w:sz w:val="36"/>
          </w:rPr>
          <w:delText xml:space="preserve"> </w:delText>
        </w:r>
      </w:del>
      <w:ins w:id="1" w:author="Rancourt, Jillian" w:date="2017-07-25T15:28:00Z">
        <w:r w:rsidR="00A500A1">
          <w:rPr>
            <w:rFonts w:ascii="Helvetica Neue"/>
            <w:color w:val="FFFFFF"/>
            <w:sz w:val="36"/>
          </w:rPr>
          <w:t>July 2017</w:t>
        </w:r>
      </w:ins>
      <w:del w:id="2" w:author="Rancourt, Jillian" w:date="2017-07-25T15:28:00Z">
        <w:r w:rsidDel="00A500A1">
          <w:rPr>
            <w:rFonts w:ascii="Helvetica Neue"/>
            <w:color w:val="FFFFFF"/>
            <w:sz w:val="36"/>
          </w:rPr>
          <w:delText>2014</w:delText>
        </w:r>
      </w:del>
    </w:p>
    <w:p w:rsidR="003B50BB" w:rsidRDefault="003B50BB">
      <w:pPr>
        <w:rPr>
          <w:rFonts w:ascii="Helvetica Neue" w:eastAsia="Helvetica Neue" w:hAnsi="Helvetica Neue" w:cs="Helvetica Neue"/>
          <w:sz w:val="36"/>
          <w:szCs w:val="36"/>
        </w:rPr>
        <w:sectPr w:rsidR="003B50BB">
          <w:type w:val="continuous"/>
          <w:pgSz w:w="12240" w:h="15840"/>
          <w:pgMar w:top="1300" w:right="600" w:bottom="280" w:left="62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  <w:sz w:val="25"/>
          <w:szCs w:val="25"/>
        </w:rPr>
      </w:pPr>
    </w:p>
    <w:p w:rsidR="003B50BB" w:rsidRDefault="003B50BB">
      <w:pPr>
        <w:rPr>
          <w:rFonts w:ascii="Helvetica Neue" w:eastAsia="Helvetica Neue" w:hAnsi="Helvetica Neue" w:cs="Helvetica Neue"/>
          <w:sz w:val="25"/>
          <w:szCs w:val="25"/>
        </w:rPr>
        <w:sectPr w:rsidR="003B50BB">
          <w:headerReference w:type="default" r:id="rId7"/>
          <w:footerReference w:type="default" r:id="rId8"/>
          <w:pgSz w:w="12240" w:h="15840"/>
          <w:pgMar w:top="2340" w:right="600" w:bottom="1820" w:left="1600" w:header="720" w:footer="1638" w:gutter="0"/>
          <w:pgNumType w:start="2"/>
          <w:cols w:space="720"/>
        </w:sectPr>
      </w:pPr>
    </w:p>
    <w:p w:rsidR="003B50BB" w:rsidRDefault="005E1D8A">
      <w:pPr>
        <w:pStyle w:val="Heading4"/>
        <w:tabs>
          <w:tab w:val="left" w:pos="5633"/>
        </w:tabs>
        <w:spacing w:before="54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Palette</w:t>
      </w:r>
      <w:r>
        <w:rPr>
          <w:rFonts w:ascii="Helvetica Neue"/>
          <w:color w:val="6D6E71"/>
        </w:rPr>
        <w:tab/>
        <w:t>3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  <w:spacing w:val="-8"/>
        </w:rPr>
        <w:t>Type</w:t>
      </w:r>
      <w:r>
        <w:rPr>
          <w:rFonts w:ascii="Helvetica Neue"/>
          <w:color w:val="6D6E71"/>
        </w:rPr>
        <w:t xml:space="preserve"> Styles</w:t>
      </w:r>
      <w:r>
        <w:rPr>
          <w:rFonts w:ascii="Helvetica Neue"/>
          <w:color w:val="6D6E71"/>
        </w:rPr>
        <w:tab/>
        <w:t>4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Navigation</w:t>
      </w:r>
      <w:r>
        <w:rPr>
          <w:rFonts w:ascii="Helvetica Neue"/>
          <w:color w:val="6D6E71"/>
        </w:rPr>
        <w:tab/>
        <w:t>7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Page Grid</w:t>
      </w:r>
      <w:r>
        <w:rPr>
          <w:rFonts w:ascii="Helvetica Neue"/>
          <w:color w:val="6D6E71"/>
        </w:rPr>
        <w:tab/>
        <w:t>9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  <w:spacing w:val="-1"/>
        </w:rPr>
        <w:t>Heroes</w:t>
      </w:r>
      <w:r>
        <w:rPr>
          <w:rFonts w:ascii="Helvetica Neue"/>
          <w:color w:val="6D6E71"/>
          <w:spacing w:val="-1"/>
        </w:rPr>
        <w:tab/>
      </w:r>
      <w:r>
        <w:rPr>
          <w:rFonts w:ascii="Helvetica Neue"/>
          <w:color w:val="6D6E71"/>
        </w:rPr>
        <w:t>10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Icons</w:t>
      </w:r>
      <w:r>
        <w:rPr>
          <w:rFonts w:ascii="Helvetica Neue"/>
          <w:color w:val="6D6E71"/>
        </w:rPr>
        <w:tab/>
        <w:t>11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Photography</w:t>
      </w:r>
      <w:r>
        <w:rPr>
          <w:rFonts w:ascii="Helvetica Neue"/>
          <w:color w:val="6D6E71"/>
        </w:rPr>
        <w:tab/>
        <w:t>13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Modules</w:t>
      </w:r>
      <w:r>
        <w:rPr>
          <w:rFonts w:ascii="Helvetica Neue"/>
          <w:color w:val="6D6E71"/>
        </w:rPr>
        <w:tab/>
        <w:t>16</w:t>
      </w:r>
    </w:p>
    <w:p w:rsidR="003B50BB" w:rsidRDefault="005E1D8A">
      <w:pPr>
        <w:pStyle w:val="Heading4"/>
        <w:tabs>
          <w:tab w:val="left" w:pos="5633"/>
        </w:tabs>
        <w:spacing w:before="146"/>
        <w:ind w:left="113"/>
        <w:rPr>
          <w:rFonts w:ascii="Helvetica Neue" w:eastAsia="Helvetica Neue" w:hAnsi="Helvetica Neue" w:cs="Helvetica Neue"/>
        </w:rPr>
      </w:pPr>
      <w:r>
        <w:rPr>
          <w:rFonts w:ascii="Helvetica Neue"/>
          <w:color w:val="6D6E71"/>
        </w:rPr>
        <w:t>Overlay</w:t>
      </w:r>
      <w:r>
        <w:rPr>
          <w:rFonts w:ascii="Helvetica Neue"/>
          <w:color w:val="6D6E71"/>
        </w:rPr>
        <w:tab/>
        <w:t>22</w:t>
      </w:r>
    </w:p>
    <w:p w:rsidR="003B50BB" w:rsidRDefault="005E1D8A">
      <w:pPr>
        <w:pStyle w:val="BodyText"/>
        <w:spacing w:before="77" w:line="290" w:lineRule="auto"/>
        <w:ind w:left="113" w:right="238"/>
      </w:pPr>
      <w:r>
        <w:br w:type="column"/>
      </w:r>
      <w:r>
        <w:rPr>
          <w:color w:val="6D6E71"/>
        </w:rPr>
        <w:t>The following document is a visual reference for the styles used on</w:t>
      </w:r>
      <w:r>
        <w:rPr>
          <w:color w:val="6D6E71"/>
          <w:spacing w:val="-8"/>
        </w:rPr>
        <w:t xml:space="preserve"> </w:t>
      </w:r>
      <w:r>
        <w:rPr>
          <w:color w:val="6D6E71"/>
        </w:rPr>
        <w:t>the Plex website.</w:t>
      </w:r>
    </w:p>
    <w:p w:rsidR="003B50BB" w:rsidRDefault="005E1D8A">
      <w:pPr>
        <w:pStyle w:val="BodyText"/>
        <w:spacing w:before="261" w:line="290" w:lineRule="auto"/>
        <w:ind w:left="113" w:right="687"/>
      </w:pPr>
      <w:r>
        <w:rPr>
          <w:color w:val="6D6E71"/>
          <w:spacing w:val="-10"/>
        </w:rPr>
        <w:t xml:space="preserve">To </w:t>
      </w:r>
      <w:r>
        <w:rPr>
          <w:color w:val="6D6E71"/>
        </w:rPr>
        <w:t>streamline the design</w:t>
      </w:r>
      <w:r>
        <w:rPr>
          <w:color w:val="6D6E71"/>
          <w:spacing w:val="2"/>
        </w:rPr>
        <w:t xml:space="preserve"> </w:t>
      </w:r>
      <w:r>
        <w:rPr>
          <w:color w:val="6D6E71"/>
        </w:rPr>
        <w:t>process, download the Photoshop files as a starting point for designing new screens or to access</w:t>
      </w:r>
      <w:r>
        <w:rPr>
          <w:color w:val="6D6E71"/>
          <w:spacing w:val="-2"/>
        </w:rPr>
        <w:t xml:space="preserve"> </w:t>
      </w:r>
      <w:r>
        <w:rPr>
          <w:color w:val="6D6E71"/>
        </w:rPr>
        <w:t>specific design elements.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600" w:header="720" w:footer="720" w:gutter="0"/>
          <w:cols w:num="2" w:space="720" w:equalWidth="0">
            <w:col w:w="5945" w:space="584"/>
            <w:col w:w="3511"/>
          </w:cols>
        </w:sectPr>
      </w:pPr>
    </w:p>
    <w:p w:rsidR="003B50BB" w:rsidRDefault="005E1D8A">
      <w:pPr>
        <w:pStyle w:val="Heading7"/>
        <w:spacing w:before="564"/>
        <w:ind w:right="44"/>
        <w:rPr>
          <w:b w:val="0"/>
          <w:bCs w:val="0"/>
        </w:rPr>
      </w:pPr>
      <w:r>
        <w:rPr>
          <w:color w:val="6D6E71"/>
        </w:rPr>
        <w:lastRenderedPageBreak/>
        <w:t>PRIMARY</w:t>
      </w:r>
      <w:r>
        <w:rPr>
          <w:color w:val="6D6E71"/>
          <w:spacing w:val="-7"/>
        </w:rPr>
        <w:t xml:space="preserve"> </w:t>
      </w:r>
      <w:r>
        <w:rPr>
          <w:color w:val="6D6E71"/>
        </w:rPr>
        <w:t>COLORS</w:t>
      </w:r>
    </w:p>
    <w:p w:rsidR="003B50BB" w:rsidRDefault="00126754">
      <w:pPr>
        <w:spacing w:before="310"/>
        <w:ind w:right="1781"/>
        <w:jc w:val="right"/>
        <w:rPr>
          <w:rFonts w:ascii="Helvetica Neue" w:eastAsia="Helvetica Neue" w:hAnsi="Helvetica Neue" w:cs="Helvetica Neu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192" behindDoc="0" locked="0" layoutInCell="1" allowOverlap="1">
                <wp:simplePos x="0" y="0"/>
                <wp:positionH relativeFrom="page">
                  <wp:posOffset>1868805</wp:posOffset>
                </wp:positionH>
                <wp:positionV relativeFrom="paragraph">
                  <wp:posOffset>187960</wp:posOffset>
                </wp:positionV>
                <wp:extent cx="774700" cy="774700"/>
                <wp:effectExtent l="1905" t="1270" r="4445" b="0"/>
                <wp:wrapNone/>
                <wp:docPr id="385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2943" y="296"/>
                          <a:chExt cx="1220" cy="1220"/>
                        </a:xfrm>
                      </wpg:grpSpPr>
                      <wps:wsp>
                        <wps:cNvPr id="386" name="Freeform 331"/>
                        <wps:cNvSpPr>
                          <a:spLocks/>
                        </wps:cNvSpPr>
                        <wps:spPr bwMode="auto">
                          <a:xfrm>
                            <a:off x="2943" y="296"/>
                            <a:ext cx="1220" cy="1220"/>
                          </a:xfrm>
                          <a:custGeom>
                            <a:avLst/>
                            <a:gdLst>
                              <a:gd name="T0" fmla="+- 0 2943 2943"/>
                              <a:gd name="T1" fmla="*/ T0 w 1220"/>
                              <a:gd name="T2" fmla="+- 0 1516 296"/>
                              <a:gd name="T3" fmla="*/ 1516 h 1220"/>
                              <a:gd name="T4" fmla="+- 0 4163 2943"/>
                              <a:gd name="T5" fmla="*/ T4 w 1220"/>
                              <a:gd name="T6" fmla="+- 0 1516 296"/>
                              <a:gd name="T7" fmla="*/ 1516 h 1220"/>
                              <a:gd name="T8" fmla="+- 0 4163 2943"/>
                              <a:gd name="T9" fmla="*/ T8 w 1220"/>
                              <a:gd name="T10" fmla="+- 0 296 296"/>
                              <a:gd name="T11" fmla="*/ 296 h 1220"/>
                              <a:gd name="T12" fmla="+- 0 2943 2943"/>
                              <a:gd name="T13" fmla="*/ T12 w 1220"/>
                              <a:gd name="T14" fmla="+- 0 296 296"/>
                              <a:gd name="T15" fmla="*/ 296 h 1220"/>
                              <a:gd name="T16" fmla="+- 0 2943 2943"/>
                              <a:gd name="T17" fmla="*/ T16 w 1220"/>
                              <a:gd name="T18" fmla="+- 0 1516 296"/>
                              <a:gd name="T19" fmla="*/ 1516 h 1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20" h="1220">
                                <a:moveTo>
                                  <a:pt x="0" y="1220"/>
                                </a:moveTo>
                                <a:lnTo>
                                  <a:pt x="1220" y="1220"/>
                                </a:lnTo>
                                <a:lnTo>
                                  <a:pt x="1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71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58C035" id="Group 330" o:spid="_x0000_s1026" style="position:absolute;margin-left:147.15pt;margin-top:14.8pt;width:61pt;height:61pt;z-index:1192;mso-position-horizontal-relative:page" coordorigin="2943,296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">
                <v:shape id="Freeform 331" o:spid="_x0000_s1027" style="position:absolute;left:2943;top:296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" path="m,1220r1220,l1220,,,,,1220xe" fillcolor="#0771a1" stroked="f">
                  <v:path arrowok="t" o:connecttype="custom" o:connectlocs="0,1516;1220,1516;1220,296;0,296;0,15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16" behindDoc="0" locked="0" layoutInCell="1" allowOverlap="1">
                <wp:simplePos x="0" y="0"/>
                <wp:positionH relativeFrom="page">
                  <wp:posOffset>4011930</wp:posOffset>
                </wp:positionH>
                <wp:positionV relativeFrom="paragraph">
                  <wp:posOffset>187960</wp:posOffset>
                </wp:positionV>
                <wp:extent cx="774700" cy="774700"/>
                <wp:effectExtent l="1905" t="1270" r="4445" b="0"/>
                <wp:wrapNone/>
                <wp:docPr id="383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6318" y="296"/>
                          <a:chExt cx="1220" cy="1220"/>
                        </a:xfrm>
                      </wpg:grpSpPr>
                      <wps:wsp>
                        <wps:cNvPr id="384" name="Freeform 329"/>
                        <wps:cNvSpPr>
                          <a:spLocks/>
                        </wps:cNvSpPr>
                        <wps:spPr bwMode="auto">
                          <a:xfrm>
                            <a:off x="6318" y="296"/>
                            <a:ext cx="1220" cy="1220"/>
                          </a:xfrm>
                          <a:custGeom>
                            <a:avLst/>
                            <a:gdLst>
                              <a:gd name="T0" fmla="+- 0 6318 6318"/>
                              <a:gd name="T1" fmla="*/ T0 w 1220"/>
                              <a:gd name="T2" fmla="+- 0 1516 296"/>
                              <a:gd name="T3" fmla="*/ 1516 h 1220"/>
                              <a:gd name="T4" fmla="+- 0 7538 6318"/>
                              <a:gd name="T5" fmla="*/ T4 w 1220"/>
                              <a:gd name="T6" fmla="+- 0 1516 296"/>
                              <a:gd name="T7" fmla="*/ 1516 h 1220"/>
                              <a:gd name="T8" fmla="+- 0 7538 6318"/>
                              <a:gd name="T9" fmla="*/ T8 w 1220"/>
                              <a:gd name="T10" fmla="+- 0 296 296"/>
                              <a:gd name="T11" fmla="*/ 296 h 1220"/>
                              <a:gd name="T12" fmla="+- 0 6318 6318"/>
                              <a:gd name="T13" fmla="*/ T12 w 1220"/>
                              <a:gd name="T14" fmla="+- 0 296 296"/>
                              <a:gd name="T15" fmla="*/ 296 h 1220"/>
                              <a:gd name="T16" fmla="+- 0 6318 6318"/>
                              <a:gd name="T17" fmla="*/ T16 w 1220"/>
                              <a:gd name="T18" fmla="+- 0 1516 296"/>
                              <a:gd name="T19" fmla="*/ 1516 h 1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20" h="1220">
                                <a:moveTo>
                                  <a:pt x="0" y="1220"/>
                                </a:moveTo>
                                <a:lnTo>
                                  <a:pt x="1220" y="1220"/>
                                </a:lnTo>
                                <a:lnTo>
                                  <a:pt x="1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DA9653" id="Group 328" o:spid="_x0000_s1026" style="position:absolute;margin-left:315.9pt;margin-top:14.8pt;width:61pt;height:61pt;z-index:1216;mso-position-horizontal-relative:page" coordorigin="6318,296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">
                <v:shape id="Freeform 329" o:spid="_x0000_s1027" style="position:absolute;left:6318;top:296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" path="m,1220r1220,l1220,,,,,1220xe" fillcolor="#f1f3f3" stroked="f">
                  <v:path arrowok="t" o:connecttype="custom" o:connectlocs="0,1516;1220,1516;1220,296;0,296;0,15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40" behindDoc="0" locked="0" layoutInCell="1" allowOverlap="1">
                <wp:simplePos x="0" y="0"/>
                <wp:positionH relativeFrom="page">
                  <wp:posOffset>815975</wp:posOffset>
                </wp:positionH>
                <wp:positionV relativeFrom="paragraph">
                  <wp:posOffset>187960</wp:posOffset>
                </wp:positionV>
                <wp:extent cx="774700" cy="774700"/>
                <wp:effectExtent l="0" t="1270" r="0" b="0"/>
                <wp:wrapNone/>
                <wp:docPr id="381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1285" y="296"/>
                          <a:chExt cx="1220" cy="1220"/>
                        </a:xfrm>
                      </wpg:grpSpPr>
                      <wps:wsp>
                        <wps:cNvPr id="382" name="Freeform 327"/>
                        <wps:cNvSpPr>
                          <a:spLocks/>
                        </wps:cNvSpPr>
                        <wps:spPr bwMode="auto">
                          <a:xfrm>
                            <a:off x="1285" y="296"/>
                            <a:ext cx="1220" cy="1220"/>
                          </a:xfrm>
                          <a:custGeom>
                            <a:avLst/>
                            <a:gdLst>
                              <a:gd name="T0" fmla="+- 0 1285 1285"/>
                              <a:gd name="T1" fmla="*/ T0 w 1220"/>
                              <a:gd name="T2" fmla="+- 0 1516 296"/>
                              <a:gd name="T3" fmla="*/ 1516 h 1220"/>
                              <a:gd name="T4" fmla="+- 0 2505 1285"/>
                              <a:gd name="T5" fmla="*/ T4 w 1220"/>
                              <a:gd name="T6" fmla="+- 0 1516 296"/>
                              <a:gd name="T7" fmla="*/ 1516 h 1220"/>
                              <a:gd name="T8" fmla="+- 0 2505 1285"/>
                              <a:gd name="T9" fmla="*/ T8 w 1220"/>
                              <a:gd name="T10" fmla="+- 0 296 296"/>
                              <a:gd name="T11" fmla="*/ 296 h 1220"/>
                              <a:gd name="T12" fmla="+- 0 1285 1285"/>
                              <a:gd name="T13" fmla="*/ T12 w 1220"/>
                              <a:gd name="T14" fmla="+- 0 296 296"/>
                              <a:gd name="T15" fmla="*/ 296 h 1220"/>
                              <a:gd name="T16" fmla="+- 0 1285 1285"/>
                              <a:gd name="T17" fmla="*/ T16 w 1220"/>
                              <a:gd name="T18" fmla="+- 0 1516 296"/>
                              <a:gd name="T19" fmla="*/ 1516 h 1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20" h="1220">
                                <a:moveTo>
                                  <a:pt x="0" y="1220"/>
                                </a:moveTo>
                                <a:lnTo>
                                  <a:pt x="1220" y="1220"/>
                                </a:lnTo>
                                <a:lnTo>
                                  <a:pt x="1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96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0518D2" id="Group 326" o:spid="_x0000_s1026" style="position:absolute;margin-left:64.25pt;margin-top:14.8pt;width:61pt;height:61pt;z-index:1240;mso-position-horizontal-relative:page" coordorigin="1285,296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">
                <v:shape id="Freeform 327" o:spid="_x0000_s1027" style="position:absolute;left:1285;top:296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" path="m,1220r1220,l1220,,,,,1220xe" fillcolor="#0796d4" stroked="f">
                  <v:path arrowok="t" o:connecttype="custom" o:connectlocs="0,1516;1220,1516;1220,296;0,296;0,151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64" behindDoc="0" locked="0" layoutInCell="1" allowOverlap="1">
                <wp:simplePos x="0" y="0"/>
                <wp:positionH relativeFrom="page">
                  <wp:posOffset>2940685</wp:posOffset>
                </wp:positionH>
                <wp:positionV relativeFrom="paragraph">
                  <wp:posOffset>188595</wp:posOffset>
                </wp:positionV>
                <wp:extent cx="774700" cy="774700"/>
                <wp:effectExtent l="0" t="1905" r="0" b="4445"/>
                <wp:wrapNone/>
                <wp:docPr id="379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4631" y="297"/>
                          <a:chExt cx="1220" cy="1220"/>
                        </a:xfrm>
                      </wpg:grpSpPr>
                      <wps:wsp>
                        <wps:cNvPr id="380" name="Freeform 325"/>
                        <wps:cNvSpPr>
                          <a:spLocks/>
                        </wps:cNvSpPr>
                        <wps:spPr bwMode="auto">
                          <a:xfrm>
                            <a:off x="4631" y="297"/>
                            <a:ext cx="1220" cy="1220"/>
                          </a:xfrm>
                          <a:custGeom>
                            <a:avLst/>
                            <a:gdLst>
                              <a:gd name="T0" fmla="+- 0 4631 4631"/>
                              <a:gd name="T1" fmla="*/ T0 w 1220"/>
                              <a:gd name="T2" fmla="+- 0 1517 297"/>
                              <a:gd name="T3" fmla="*/ 1517 h 1220"/>
                              <a:gd name="T4" fmla="+- 0 5851 4631"/>
                              <a:gd name="T5" fmla="*/ T4 w 1220"/>
                              <a:gd name="T6" fmla="+- 0 1517 297"/>
                              <a:gd name="T7" fmla="*/ 1517 h 1220"/>
                              <a:gd name="T8" fmla="+- 0 5851 4631"/>
                              <a:gd name="T9" fmla="*/ T8 w 1220"/>
                              <a:gd name="T10" fmla="+- 0 297 297"/>
                              <a:gd name="T11" fmla="*/ 297 h 1220"/>
                              <a:gd name="T12" fmla="+- 0 4631 4631"/>
                              <a:gd name="T13" fmla="*/ T12 w 1220"/>
                              <a:gd name="T14" fmla="+- 0 297 297"/>
                              <a:gd name="T15" fmla="*/ 297 h 1220"/>
                              <a:gd name="T16" fmla="+- 0 4631 4631"/>
                              <a:gd name="T17" fmla="*/ T16 w 1220"/>
                              <a:gd name="T18" fmla="+- 0 1517 297"/>
                              <a:gd name="T19" fmla="*/ 1517 h 1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20" h="1220">
                                <a:moveTo>
                                  <a:pt x="0" y="1220"/>
                                </a:moveTo>
                                <a:lnTo>
                                  <a:pt x="1220" y="1220"/>
                                </a:lnTo>
                                <a:lnTo>
                                  <a:pt x="1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62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362B33" id="Group 324" o:spid="_x0000_s1026" style="position:absolute;margin-left:231.55pt;margin-top:14.85pt;width:61pt;height:61pt;z-index:1264;mso-position-horizontal-relative:page" coordorigin="4631,297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">
                <v:shape id="Freeform 325" o:spid="_x0000_s1027" style="position:absolute;left:4631;top:297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" path="m,1220r1220,l1220,,,,,1220xe" fillcolor="#58626e" stroked="f">
                  <v:path arrowok="t" o:connecttype="custom" o:connectlocs="0,1517;1220,1517;1220,297;0,297;0,1517" o:connectangles="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"/>
          <w:b/>
          <w:color w:val="6D6E71"/>
        </w:rPr>
        <w:t>Primary Palette</w:t>
      </w:r>
    </w:p>
    <w:p w:rsidR="003B50BB" w:rsidRDefault="005E1D8A">
      <w:pPr>
        <w:pStyle w:val="BodyText"/>
        <w:spacing w:line="290" w:lineRule="auto"/>
        <w:ind w:left="7063" w:right="44"/>
      </w:pPr>
      <w:r>
        <w:rPr>
          <w:color w:val="6D6E71"/>
        </w:rPr>
        <w:t>The following hexadecimal colors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are used on the Plex website.</w:t>
      </w:r>
    </w:p>
    <w:p w:rsidR="003B50BB" w:rsidRDefault="003B50BB">
      <w:pPr>
        <w:spacing w:line="290" w:lineRule="auto"/>
        <w:sectPr w:rsidR="003B50BB">
          <w:headerReference w:type="default" r:id="rId9"/>
          <w:pgSz w:w="12240" w:h="15840"/>
          <w:pgMar w:top="2340" w:right="600" w:bottom="1820" w:left="1180" w:header="720" w:footer="1638" w:gutter="0"/>
          <w:cols w:space="720"/>
        </w:sectPr>
      </w:pPr>
    </w:p>
    <w:p w:rsidR="003B50BB" w:rsidRDefault="005E1D8A">
      <w:pPr>
        <w:pStyle w:val="Heading7"/>
        <w:spacing w:before="618"/>
        <w:rPr>
          <w:b w:val="0"/>
          <w:bCs w:val="0"/>
        </w:rPr>
      </w:pPr>
      <w:r>
        <w:rPr>
          <w:color w:val="6D6E71"/>
        </w:rPr>
        <w:t>Plex Blue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#0096D5</w:t>
      </w:r>
    </w:p>
    <w:p w:rsidR="003B50BB" w:rsidRDefault="005E1D8A">
      <w:pPr>
        <w:pStyle w:val="Heading7"/>
        <w:spacing w:before="618"/>
        <w:rPr>
          <w:b w:val="0"/>
          <w:bCs w:val="0"/>
        </w:rPr>
      </w:pPr>
      <w:r>
        <w:rPr>
          <w:b w:val="0"/>
        </w:rPr>
        <w:br w:type="column"/>
      </w:r>
      <w:r>
        <w:rPr>
          <w:color w:val="6D6E71"/>
        </w:rPr>
        <w:t>Plex Medium Blue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#0971A1</w:t>
      </w:r>
    </w:p>
    <w:p w:rsidR="003B50BB" w:rsidRDefault="005E1D8A">
      <w:pPr>
        <w:pStyle w:val="Heading7"/>
        <w:spacing w:before="618"/>
        <w:ind w:left="104"/>
        <w:rPr>
          <w:b w:val="0"/>
          <w:bCs w:val="0"/>
        </w:rPr>
      </w:pPr>
      <w:r>
        <w:rPr>
          <w:b w:val="0"/>
        </w:rPr>
        <w:br w:type="column"/>
      </w:r>
      <w:r>
        <w:rPr>
          <w:color w:val="6D6E71"/>
        </w:rPr>
        <w:t>Plex Gray</w:t>
      </w:r>
    </w:p>
    <w:p w:rsidR="003B50BB" w:rsidRDefault="005E1D8A">
      <w:pPr>
        <w:pStyle w:val="BodyText"/>
        <w:spacing w:before="44"/>
        <w:ind w:left="104"/>
      </w:pPr>
      <w:r>
        <w:rPr>
          <w:color w:val="6D6E71"/>
        </w:rPr>
        <w:t>#57626E</w:t>
      </w:r>
    </w:p>
    <w:p w:rsidR="003B50BB" w:rsidRDefault="005E1D8A">
      <w:pPr>
        <w:pStyle w:val="Heading7"/>
        <w:spacing w:before="617"/>
        <w:rPr>
          <w:b w:val="0"/>
          <w:bCs w:val="0"/>
        </w:rPr>
      </w:pPr>
      <w:r>
        <w:rPr>
          <w:b w:val="0"/>
        </w:rPr>
        <w:br w:type="column"/>
      </w:r>
      <w:r>
        <w:rPr>
          <w:color w:val="6D6E71"/>
        </w:rPr>
        <w:t>Light Gray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#F1F3F3</w:t>
      </w:r>
    </w:p>
    <w:p w:rsidR="003B50BB" w:rsidRDefault="003B50BB">
      <w:pPr>
        <w:sectPr w:rsidR="003B50BB">
          <w:type w:val="continuous"/>
          <w:pgSz w:w="12240" w:h="15840"/>
          <w:pgMar w:top="1300" w:right="600" w:bottom="280" w:left="1180" w:header="720" w:footer="720" w:gutter="0"/>
          <w:cols w:num="4" w:space="720" w:equalWidth="0">
            <w:col w:w="905" w:space="753"/>
            <w:col w:w="1648" w:space="40"/>
            <w:col w:w="925" w:space="762"/>
            <w:col w:w="5427"/>
          </w:cols>
        </w:sectPr>
      </w:pPr>
    </w:p>
    <w:p w:rsidR="003B50BB" w:rsidRDefault="005E1D8A">
      <w:pPr>
        <w:pStyle w:val="Heading7"/>
        <w:spacing w:before="935"/>
        <w:ind w:right="44"/>
        <w:rPr>
          <w:b w:val="0"/>
          <w:bCs w:val="0"/>
        </w:rPr>
      </w:pPr>
      <w:r>
        <w:rPr>
          <w:color w:val="6D6E71"/>
        </w:rPr>
        <w:t>ACCENT COLORS</w:t>
      </w:r>
    </w:p>
    <w:p w:rsidR="003B50BB" w:rsidRDefault="003B50BB">
      <w:pPr>
        <w:sectPr w:rsidR="003B50BB">
          <w:type w:val="continuous"/>
          <w:pgSz w:w="12240" w:h="15840"/>
          <w:pgMar w:top="1300" w:right="600" w:bottom="280" w:left="1180" w:header="720" w:footer="720" w:gutter="0"/>
          <w:cols w:space="720"/>
        </w:sectPr>
      </w:pPr>
    </w:p>
    <w:p w:rsidR="003B50BB" w:rsidRDefault="003B50BB">
      <w:pPr>
        <w:spacing w:before="3"/>
        <w:rPr>
          <w:rFonts w:ascii="Helvetica Neue" w:eastAsia="Helvetica Neue" w:hAnsi="Helvetica Neue" w:cs="Helvetica Neue"/>
          <w:b/>
          <w:bCs/>
          <w:sz w:val="24"/>
          <w:szCs w:val="24"/>
        </w:rPr>
      </w:pPr>
    </w:p>
    <w:p w:rsidR="003B50BB" w:rsidRDefault="00126754">
      <w:pPr>
        <w:spacing w:line="1220" w:lineRule="exact"/>
        <w:ind w:left="101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23"/>
          <w:sz w:val="20"/>
          <w:szCs w:val="20"/>
        </w:rPr>
        <mc:AlternateContent>
          <mc:Choice Requires="wpg">
            <w:drawing>
              <wp:inline distT="0" distB="0" distL="0" distR="0">
                <wp:extent cx="774700" cy="774700"/>
                <wp:effectExtent l="3810" t="0" r="2540" b="0"/>
                <wp:docPr id="376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0" y="0"/>
                          <a:chExt cx="1220" cy="1220"/>
                        </a:xfrm>
                      </wpg:grpSpPr>
                      <wpg:grpSp>
                        <wpg:cNvPr id="377" name="Group 32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220" cy="1220"/>
                            <a:chOff x="0" y="0"/>
                            <a:chExt cx="1220" cy="1220"/>
                          </a:xfrm>
                        </wpg:grpSpPr>
                        <wps:wsp>
                          <wps:cNvPr id="378" name="Freeform 32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20" cy="1220"/>
                            </a:xfrm>
                            <a:custGeom>
                              <a:avLst/>
                              <a:gdLst>
                                <a:gd name="T0" fmla="*/ 0 w 1220"/>
                                <a:gd name="T1" fmla="*/ 1220 h 1220"/>
                                <a:gd name="T2" fmla="*/ 1220 w 1220"/>
                                <a:gd name="T3" fmla="*/ 1220 h 1220"/>
                                <a:gd name="T4" fmla="*/ 1220 w 1220"/>
                                <a:gd name="T5" fmla="*/ 0 h 1220"/>
                                <a:gd name="T6" fmla="*/ 0 w 1220"/>
                                <a:gd name="T7" fmla="*/ 0 h 1220"/>
                                <a:gd name="T8" fmla="*/ 0 w 1220"/>
                                <a:gd name="T9" fmla="*/ 1220 h 12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20" h="1220">
                                  <a:moveTo>
                                    <a:pt x="0" y="1220"/>
                                  </a:moveTo>
                                  <a:lnTo>
                                    <a:pt x="1220" y="1220"/>
                                  </a:lnTo>
                                  <a:lnTo>
                                    <a:pt x="12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5BF3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0E8DB64" id="Group 321" o:spid="_x0000_s1026" style="width:61pt;height:61pt;mso-position-horizontal-relative:char;mso-position-vertical-relative:line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">
                <v:group id="Group 322" o:spid="_x0000_s1027" style="position:absolute;width:1220;height:1220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<v:shape id="Freeform 323" o:spid="_x0000_s1028" style="position:absolute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" path="m,1220r1220,l1220,,,,,1220xe" fillcolor="#b5bf34" stroked="f">
                    <v:path arrowok="t" o:connecttype="custom" o:connectlocs="0,1220;1220,1220;1220,0;0,0;0,1220" o:connectangles="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2"/>
        <w:rPr>
          <w:rFonts w:ascii="Helvetica Neue" w:eastAsia="Helvetica Neue" w:hAnsi="Helvetica Neue" w:cs="Helvetica Neue"/>
          <w:b/>
          <w:bCs/>
          <w:sz w:val="19"/>
          <w:szCs w:val="19"/>
        </w:rPr>
      </w:pPr>
    </w:p>
    <w:p w:rsidR="003B50BB" w:rsidRDefault="005E1D8A">
      <w:pPr>
        <w:ind w:left="105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b/>
          <w:color w:val="6D6E71"/>
          <w:sz w:val="18"/>
        </w:rPr>
        <w:t>Plex</w:t>
      </w:r>
      <w:r>
        <w:rPr>
          <w:rFonts w:ascii="Helvetica Neue"/>
          <w:b/>
          <w:color w:val="6D6E71"/>
          <w:spacing w:val="-4"/>
          <w:sz w:val="18"/>
        </w:rPr>
        <w:t xml:space="preserve"> </w:t>
      </w:r>
      <w:r>
        <w:rPr>
          <w:rFonts w:ascii="Helvetica Neue"/>
          <w:b/>
          <w:color w:val="6D6E71"/>
          <w:sz w:val="18"/>
        </w:rPr>
        <w:t>Green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#B6BE00</w:t>
      </w:r>
    </w:p>
    <w:p w:rsidR="003B50BB" w:rsidRDefault="005E1D8A">
      <w:pPr>
        <w:spacing w:before="10"/>
        <w:rPr>
          <w:rFonts w:ascii="Helvetica Neue" w:eastAsia="Helvetica Neue" w:hAnsi="Helvetica Neue" w:cs="Helvetica Neue"/>
          <w:sz w:val="24"/>
          <w:szCs w:val="24"/>
        </w:rPr>
      </w:pPr>
      <w:r>
        <w:br w:type="column"/>
      </w:r>
    </w:p>
    <w:p w:rsidR="003B50BB" w:rsidRDefault="00126754">
      <w:pPr>
        <w:spacing w:line="1220" w:lineRule="exact"/>
        <w:ind w:left="105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23"/>
          <w:sz w:val="20"/>
          <w:szCs w:val="20"/>
        </w:rPr>
        <mc:AlternateContent>
          <mc:Choice Requires="wpg">
            <w:drawing>
              <wp:inline distT="0" distB="0" distL="0" distR="0">
                <wp:extent cx="774700" cy="774700"/>
                <wp:effectExtent l="1905" t="4445" r="4445" b="1905"/>
                <wp:docPr id="373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0" y="0"/>
                          <a:chExt cx="1220" cy="1220"/>
                        </a:xfrm>
                      </wpg:grpSpPr>
                      <wpg:grpSp>
                        <wpg:cNvPr id="374" name="Group 31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220" cy="1220"/>
                            <a:chOff x="0" y="0"/>
                            <a:chExt cx="1220" cy="1220"/>
                          </a:xfrm>
                        </wpg:grpSpPr>
                        <wps:wsp>
                          <wps:cNvPr id="375" name="Freeform 32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20" cy="1220"/>
                            </a:xfrm>
                            <a:custGeom>
                              <a:avLst/>
                              <a:gdLst>
                                <a:gd name="T0" fmla="*/ 0 w 1220"/>
                                <a:gd name="T1" fmla="*/ 1220 h 1220"/>
                                <a:gd name="T2" fmla="*/ 1220 w 1220"/>
                                <a:gd name="T3" fmla="*/ 1220 h 1220"/>
                                <a:gd name="T4" fmla="*/ 1220 w 1220"/>
                                <a:gd name="T5" fmla="*/ 0 h 1220"/>
                                <a:gd name="T6" fmla="*/ 0 w 1220"/>
                                <a:gd name="T7" fmla="*/ 0 h 1220"/>
                                <a:gd name="T8" fmla="*/ 0 w 1220"/>
                                <a:gd name="T9" fmla="*/ 1220 h 12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20" h="1220">
                                  <a:moveTo>
                                    <a:pt x="0" y="1220"/>
                                  </a:moveTo>
                                  <a:lnTo>
                                    <a:pt x="1220" y="1220"/>
                                  </a:lnTo>
                                  <a:lnTo>
                                    <a:pt x="12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1872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607D41F" id="Group 318" o:spid="_x0000_s1026" style="width:61pt;height:61pt;mso-position-horizontal-relative:char;mso-position-vertical-relative:line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">
                <v:group id="Group 319" o:spid="_x0000_s1027" style="position:absolute;width:1220;height:1220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shape id="Freeform 320" o:spid="_x0000_s1028" style="position:absolute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" path="m,1220r1220,l1220,,,,,1220xe" fillcolor="#e18726" stroked="f">
                    <v:path arrowok="t" o:connecttype="custom" o:connectlocs="0,1220;1220,1220;1220,0;0,0;0,1220" o:connectangles="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8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5E1D8A">
      <w:pPr>
        <w:pStyle w:val="Heading7"/>
        <w:rPr>
          <w:b w:val="0"/>
          <w:bCs w:val="0"/>
        </w:rPr>
      </w:pPr>
      <w:r>
        <w:rPr>
          <w:color w:val="6D6E71"/>
        </w:rPr>
        <w:t>Plex Orange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#E2870F</w:t>
      </w:r>
    </w:p>
    <w:p w:rsidR="003B50BB" w:rsidRDefault="005E1D8A">
      <w:pPr>
        <w:spacing w:before="10"/>
        <w:rPr>
          <w:rFonts w:ascii="Helvetica Neue" w:eastAsia="Helvetica Neue" w:hAnsi="Helvetica Neue" w:cs="Helvetica Neue"/>
          <w:sz w:val="24"/>
          <w:szCs w:val="24"/>
        </w:rPr>
      </w:pPr>
      <w:r>
        <w:br w:type="column"/>
      </w:r>
    </w:p>
    <w:p w:rsidR="003B50BB" w:rsidRDefault="00126754">
      <w:pPr>
        <w:spacing w:line="1220" w:lineRule="exact"/>
        <w:ind w:left="105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23"/>
          <w:sz w:val="20"/>
          <w:szCs w:val="20"/>
        </w:rPr>
        <mc:AlternateContent>
          <mc:Choice Requires="wpg">
            <w:drawing>
              <wp:inline distT="0" distB="0" distL="0" distR="0">
                <wp:extent cx="774700" cy="774700"/>
                <wp:effectExtent l="0" t="4445" r="0" b="1905"/>
                <wp:docPr id="370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0" y="0"/>
                          <a:chExt cx="1220" cy="1220"/>
                        </a:xfrm>
                      </wpg:grpSpPr>
                      <wpg:grpSp>
                        <wpg:cNvPr id="371" name="Group 31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220" cy="1220"/>
                            <a:chOff x="0" y="0"/>
                            <a:chExt cx="1220" cy="1220"/>
                          </a:xfrm>
                        </wpg:grpSpPr>
                        <wps:wsp>
                          <wps:cNvPr id="372" name="Freeform 31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20" cy="1220"/>
                            </a:xfrm>
                            <a:custGeom>
                              <a:avLst/>
                              <a:gdLst>
                                <a:gd name="T0" fmla="*/ 0 w 1220"/>
                                <a:gd name="T1" fmla="*/ 1220 h 1220"/>
                                <a:gd name="T2" fmla="*/ 1220 w 1220"/>
                                <a:gd name="T3" fmla="*/ 1220 h 1220"/>
                                <a:gd name="T4" fmla="*/ 1220 w 1220"/>
                                <a:gd name="T5" fmla="*/ 0 h 1220"/>
                                <a:gd name="T6" fmla="*/ 0 w 1220"/>
                                <a:gd name="T7" fmla="*/ 0 h 1220"/>
                                <a:gd name="T8" fmla="*/ 0 w 1220"/>
                                <a:gd name="T9" fmla="*/ 1220 h 12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20" h="1220">
                                  <a:moveTo>
                                    <a:pt x="0" y="1220"/>
                                  </a:moveTo>
                                  <a:lnTo>
                                    <a:pt x="1220" y="1220"/>
                                  </a:lnTo>
                                  <a:lnTo>
                                    <a:pt x="12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3D2DE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9458838" id="Group 315" o:spid="_x0000_s1026" style="width:61pt;height:61pt;mso-position-horizontal-relative:char;mso-position-vertical-relative:line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">
                <v:group id="Group 316" o:spid="_x0000_s1027" style="position:absolute;width:1220;height:1220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shape id="Freeform 317" o:spid="_x0000_s1028" style="position:absolute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" path="m,1220r1220,l1220,,,,,1220xe" fillcolor="#93d2de" stroked="f">
                    <v:path arrowok="t" o:connecttype="custom" o:connectlocs="0,1220;1220,1220;1220,0;0,0;0,1220" o:connectangles="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8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5E1D8A">
      <w:pPr>
        <w:pStyle w:val="Heading7"/>
        <w:rPr>
          <w:b w:val="0"/>
          <w:bCs w:val="0"/>
        </w:rPr>
      </w:pPr>
      <w:r>
        <w:rPr>
          <w:color w:val="6D6E71"/>
        </w:rPr>
        <w:t>Plex Light Blue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#93D3DF</w:t>
      </w:r>
    </w:p>
    <w:p w:rsidR="003B50BB" w:rsidRDefault="005E1D8A">
      <w:pPr>
        <w:spacing w:before="10"/>
        <w:rPr>
          <w:rFonts w:ascii="Helvetica Neue" w:eastAsia="Helvetica Neue" w:hAnsi="Helvetica Neue" w:cs="Helvetica Neue"/>
          <w:sz w:val="24"/>
          <w:szCs w:val="24"/>
        </w:rPr>
      </w:pPr>
      <w:r>
        <w:br w:type="column"/>
      </w:r>
    </w:p>
    <w:p w:rsidR="003B50BB" w:rsidRDefault="00126754">
      <w:pPr>
        <w:spacing w:line="1220" w:lineRule="exact"/>
        <w:ind w:left="105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23"/>
          <w:sz w:val="20"/>
          <w:szCs w:val="20"/>
        </w:rPr>
        <mc:AlternateContent>
          <mc:Choice Requires="wpg">
            <w:drawing>
              <wp:inline distT="0" distB="0" distL="0" distR="0">
                <wp:extent cx="774700" cy="774700"/>
                <wp:effectExtent l="1905" t="4445" r="4445" b="1905"/>
                <wp:docPr id="367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0" y="0"/>
                          <a:chExt cx="1220" cy="1220"/>
                        </a:xfrm>
                      </wpg:grpSpPr>
                      <wpg:grpSp>
                        <wpg:cNvPr id="368" name="Group 31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220" cy="1220"/>
                            <a:chOff x="0" y="0"/>
                            <a:chExt cx="1220" cy="1220"/>
                          </a:xfrm>
                        </wpg:grpSpPr>
                        <wps:wsp>
                          <wps:cNvPr id="369" name="Freeform 31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20" cy="1220"/>
                            </a:xfrm>
                            <a:custGeom>
                              <a:avLst/>
                              <a:gdLst>
                                <a:gd name="T0" fmla="*/ 0 w 1220"/>
                                <a:gd name="T1" fmla="*/ 1220 h 1220"/>
                                <a:gd name="T2" fmla="*/ 1220 w 1220"/>
                                <a:gd name="T3" fmla="*/ 1220 h 1220"/>
                                <a:gd name="T4" fmla="*/ 1220 w 1220"/>
                                <a:gd name="T5" fmla="*/ 0 h 1220"/>
                                <a:gd name="T6" fmla="*/ 0 w 1220"/>
                                <a:gd name="T7" fmla="*/ 0 h 1220"/>
                                <a:gd name="T8" fmla="*/ 0 w 1220"/>
                                <a:gd name="T9" fmla="*/ 1220 h 12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20" h="1220">
                                  <a:moveTo>
                                    <a:pt x="0" y="1220"/>
                                  </a:moveTo>
                                  <a:lnTo>
                                    <a:pt x="1220" y="1220"/>
                                  </a:lnTo>
                                  <a:lnTo>
                                    <a:pt x="12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C2F3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9F6D1" id="Group 312" o:spid="_x0000_s1026" style="width:61pt;height:61pt;mso-position-horizontal-relative:char;mso-position-vertical-relative:line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">
                <v:group id="Group 313" o:spid="_x0000_s1027" style="position:absolute;width:1220;height:1220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Freeform 314" o:spid="_x0000_s1028" style="position:absolute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" path="m,1220r1220,l1220,,,,,1220xe" fillcolor="#2c2f3b" stroked="f">
                    <v:path arrowok="t" o:connecttype="custom" o:connectlocs="0,1220;1220,1220;1220,0;0,0;0,1220" o:connectangles="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8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5E1D8A">
      <w:pPr>
        <w:pStyle w:val="Heading7"/>
        <w:rPr>
          <w:b w:val="0"/>
          <w:bCs w:val="0"/>
        </w:rPr>
      </w:pPr>
      <w:r>
        <w:rPr>
          <w:color w:val="6D6E71"/>
        </w:rPr>
        <w:t>Plex Navy</w:t>
      </w:r>
    </w:p>
    <w:p w:rsidR="003B50BB" w:rsidRDefault="005E1D8A">
      <w:pPr>
        <w:pStyle w:val="BodyText"/>
        <w:spacing w:before="44"/>
        <w:ind w:left="105"/>
      </w:pPr>
      <w:r>
        <w:rPr>
          <w:color w:val="6D6E71"/>
        </w:rPr>
        <w:t>#2E2F3B</w:t>
      </w:r>
    </w:p>
    <w:p w:rsidR="003B50BB" w:rsidRDefault="003B50BB">
      <w:pPr>
        <w:sectPr w:rsidR="003B50BB">
          <w:type w:val="continuous"/>
          <w:pgSz w:w="12240" w:h="15840"/>
          <w:pgMar w:top="1300" w:right="600" w:bottom="280" w:left="1180" w:header="720" w:footer="720" w:gutter="0"/>
          <w:cols w:num="4" w:space="720" w:equalWidth="0">
            <w:col w:w="1039" w:space="619"/>
            <w:col w:w="1156" w:space="516"/>
            <w:col w:w="1389" w:space="314"/>
            <w:col w:w="5427"/>
          </w:cols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2"/>
        <w:rPr>
          <w:rFonts w:ascii="Helvetica Neue" w:eastAsia="Helvetica Neue" w:hAnsi="Helvetica Neue" w:cs="Helvetica Neue"/>
          <w:sz w:val="29"/>
          <w:szCs w:val="29"/>
        </w:rPr>
      </w:pPr>
    </w:p>
    <w:p w:rsidR="003B50BB" w:rsidRDefault="00126754">
      <w:pPr>
        <w:spacing w:line="1220" w:lineRule="exact"/>
        <w:ind w:left="101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23"/>
          <w:sz w:val="20"/>
          <w:szCs w:val="20"/>
        </w:rPr>
        <mc:AlternateContent>
          <mc:Choice Requires="wpg">
            <w:drawing>
              <wp:inline distT="0" distB="0" distL="0" distR="0">
                <wp:extent cx="774700" cy="774700"/>
                <wp:effectExtent l="3810" t="0" r="2540" b="0"/>
                <wp:docPr id="364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700" cy="774700"/>
                          <a:chOff x="0" y="0"/>
                          <a:chExt cx="1220" cy="1220"/>
                        </a:xfrm>
                      </wpg:grpSpPr>
                      <wpg:grpSp>
                        <wpg:cNvPr id="365" name="Group 31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220" cy="1220"/>
                            <a:chOff x="0" y="0"/>
                            <a:chExt cx="1220" cy="1220"/>
                          </a:xfrm>
                        </wpg:grpSpPr>
                        <wps:wsp>
                          <wps:cNvPr id="366" name="Freeform 31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220" cy="1220"/>
                            </a:xfrm>
                            <a:custGeom>
                              <a:avLst/>
                              <a:gdLst>
                                <a:gd name="T0" fmla="*/ 0 w 1220"/>
                                <a:gd name="T1" fmla="*/ 1220 h 1220"/>
                                <a:gd name="T2" fmla="*/ 1220 w 1220"/>
                                <a:gd name="T3" fmla="*/ 1220 h 1220"/>
                                <a:gd name="T4" fmla="*/ 1220 w 1220"/>
                                <a:gd name="T5" fmla="*/ 0 h 1220"/>
                                <a:gd name="T6" fmla="*/ 0 w 1220"/>
                                <a:gd name="T7" fmla="*/ 0 h 1220"/>
                                <a:gd name="T8" fmla="*/ 0 w 1220"/>
                                <a:gd name="T9" fmla="*/ 1220 h 12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220" h="1220">
                                  <a:moveTo>
                                    <a:pt x="0" y="1220"/>
                                  </a:moveTo>
                                  <a:lnTo>
                                    <a:pt x="1220" y="1220"/>
                                  </a:lnTo>
                                  <a:lnTo>
                                    <a:pt x="12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406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503290B" id="Group 309" o:spid="_x0000_s1026" style="width:61pt;height:61pt;mso-position-horizontal-relative:char;mso-position-vertical-relative:line" coordsize="1220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">
                <v:group id="Group 310" o:spid="_x0000_s1027" style="position:absolute;width:1220;height:1220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<v:shape id="Freeform 311" o:spid="_x0000_s1028" style="position:absolute;width:1220;height:1220;visibility:visible;mso-wrap-style:square;v-text-anchor:top" coordsize="1220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" path="m,1220r1220,l1220,,,,,1220xe" fillcolor="#334069" stroked="f">
                    <v:path arrowok="t" o:connecttype="custom" o:connectlocs="0,1220;1220,1220;1220,0;0,0;0,1220" o:connectangles="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1"/>
        <w:rPr>
          <w:rFonts w:ascii="Helvetica Neue" w:eastAsia="Helvetica Neue" w:hAnsi="Helvetica Neue" w:cs="Helvetica Neue"/>
          <w:sz w:val="14"/>
          <w:szCs w:val="14"/>
        </w:rPr>
      </w:pPr>
    </w:p>
    <w:p w:rsidR="003B50BB" w:rsidRDefault="005E1D8A">
      <w:pPr>
        <w:pStyle w:val="Heading7"/>
        <w:spacing w:before="66"/>
        <w:ind w:left="101" w:right="44"/>
        <w:rPr>
          <w:b w:val="0"/>
          <w:bCs w:val="0"/>
        </w:rPr>
      </w:pPr>
      <w:r>
        <w:rPr>
          <w:color w:val="6D6E71"/>
        </w:rPr>
        <w:t>Plex Dark Blue</w:t>
      </w:r>
    </w:p>
    <w:p w:rsidR="003B50BB" w:rsidRDefault="005E1D8A">
      <w:pPr>
        <w:pStyle w:val="BodyText"/>
        <w:spacing w:before="44"/>
        <w:ind w:left="101" w:right="44"/>
      </w:pPr>
      <w:r>
        <w:rPr>
          <w:color w:val="6D6E71"/>
        </w:rPr>
        <w:t>#334069</w:t>
      </w:r>
    </w:p>
    <w:p w:rsidR="003B50BB" w:rsidRDefault="003B50BB">
      <w:pPr>
        <w:sectPr w:rsidR="003B50BB">
          <w:type w:val="continuous"/>
          <w:pgSz w:w="12240" w:h="15840"/>
          <w:pgMar w:top="1300" w:right="600" w:bottom="280" w:left="118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3B50BB">
      <w:pPr>
        <w:rPr>
          <w:rFonts w:ascii="Helvetica Neue" w:eastAsia="Helvetica Neue" w:hAnsi="Helvetica Neue" w:cs="Helvetica Neue"/>
          <w:sz w:val="26"/>
          <w:szCs w:val="26"/>
        </w:rPr>
        <w:sectPr w:rsidR="003B50BB">
          <w:headerReference w:type="default" r:id="rId10"/>
          <w:pgSz w:w="12240" w:h="15840"/>
          <w:pgMar w:top="2340" w:right="600" w:bottom="1820" w:left="1200" w:header="720" w:footer="1638" w:gutter="0"/>
          <w:cols w:space="720"/>
        </w:sectPr>
      </w:pPr>
    </w:p>
    <w:p w:rsidR="003B50BB" w:rsidRDefault="005E1D8A">
      <w:pPr>
        <w:spacing w:before="12"/>
        <w:ind w:left="543"/>
        <w:rPr>
          <w:rFonts w:ascii="Helvetica Neue Medium" w:eastAsia="Helvetica Neue Medium" w:hAnsi="Helvetica Neue Medium" w:cs="Helvetica Neue Medium"/>
          <w:sz w:val="64"/>
          <w:szCs w:val="64"/>
        </w:rPr>
      </w:pPr>
      <w:r>
        <w:rPr>
          <w:rFonts w:ascii="Helvetica Neue Medium"/>
          <w:color w:val="0796D4"/>
          <w:sz w:val="64"/>
        </w:rPr>
        <w:t xml:space="preserve">Home </w:t>
      </w:r>
      <w:r>
        <w:rPr>
          <w:rFonts w:ascii="Helvetica Neue Medium"/>
          <w:color w:val="0796D4"/>
          <w:spacing w:val="-3"/>
          <w:sz w:val="64"/>
        </w:rPr>
        <w:t>Hero</w:t>
      </w:r>
      <w:r>
        <w:rPr>
          <w:rFonts w:ascii="Helvetica Neue Medium"/>
          <w:color w:val="0796D4"/>
          <w:spacing w:val="34"/>
          <w:sz w:val="64"/>
        </w:rPr>
        <w:t xml:space="preserve"> </w:t>
      </w:r>
      <w:r>
        <w:rPr>
          <w:rFonts w:ascii="Helvetica Neue Medium"/>
          <w:color w:val="0796D4"/>
          <w:sz w:val="64"/>
        </w:rPr>
        <w:t>Title</w:t>
      </w:r>
    </w:p>
    <w:p w:rsidR="003B50BB" w:rsidRDefault="005E1D8A">
      <w:pPr>
        <w:spacing w:before="181"/>
        <w:ind w:left="543"/>
        <w:rPr>
          <w:rFonts w:ascii="Helvetica Neue Light" w:eastAsia="Helvetica Neue Light" w:hAnsi="Helvetica Neue Light" w:cs="Helvetica Neue Light"/>
          <w:sz w:val="28"/>
          <w:szCs w:val="28"/>
        </w:rPr>
      </w:pPr>
      <w:r>
        <w:rPr>
          <w:rFonts w:ascii="Helvetica Neue Light"/>
          <w:color w:val="2C2F3B"/>
          <w:sz w:val="28"/>
        </w:rPr>
        <w:t>Home Hero Intro Copy that</w:t>
      </w:r>
      <w:r>
        <w:rPr>
          <w:rFonts w:ascii="Helvetica Neue Light"/>
          <w:color w:val="2C2F3B"/>
          <w:spacing w:val="23"/>
          <w:sz w:val="28"/>
        </w:rPr>
        <w:t xml:space="preserve"> </w:t>
      </w:r>
      <w:r>
        <w:rPr>
          <w:rFonts w:ascii="Helvetica Neue Light"/>
          <w:color w:val="2C2F3B"/>
          <w:sz w:val="28"/>
        </w:rPr>
        <w:t>follows Home</w:t>
      </w:r>
      <w:r>
        <w:rPr>
          <w:rFonts w:ascii="Helvetica Neue Light"/>
          <w:color w:val="2C2F3B"/>
          <w:spacing w:val="7"/>
          <w:sz w:val="28"/>
        </w:rPr>
        <w:t xml:space="preserve"> </w:t>
      </w:r>
      <w:r>
        <w:rPr>
          <w:rFonts w:ascii="Helvetica Neue Light"/>
          <w:color w:val="2C2F3B"/>
          <w:sz w:val="28"/>
        </w:rPr>
        <w:t>title</w:t>
      </w:r>
    </w:p>
    <w:p w:rsidR="003B50BB" w:rsidRDefault="005E1D8A">
      <w:pPr>
        <w:pStyle w:val="Heading5"/>
        <w:spacing w:before="59"/>
        <w:ind w:left="543" w:right="342"/>
        <w:rPr>
          <w:b w:val="0"/>
          <w:bCs w:val="0"/>
        </w:rPr>
      </w:pPr>
      <w:r>
        <w:rPr>
          <w:b w:val="0"/>
        </w:rPr>
        <w:br w:type="column"/>
      </w:r>
      <w:r>
        <w:rPr>
          <w:color w:val="6D6E71"/>
        </w:rPr>
        <w:t>Home Title  (Header 1)</w:t>
      </w:r>
    </w:p>
    <w:p w:rsidR="003B50BB" w:rsidRDefault="005E1D8A">
      <w:pPr>
        <w:pStyle w:val="BodyText"/>
        <w:spacing w:line="290" w:lineRule="auto"/>
        <w:ind w:left="543" w:right="342"/>
      </w:pPr>
      <w:r>
        <w:rPr>
          <w:color w:val="6D6E71"/>
        </w:rPr>
        <w:t>Color for Light Background: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#0096d5, Color for Dark Background:</w:t>
      </w:r>
      <w:r>
        <w:rPr>
          <w:color w:val="6D6E71"/>
          <w:spacing w:val="-1"/>
        </w:rPr>
        <w:t xml:space="preserve"> </w:t>
      </w:r>
      <w:r>
        <w:rPr>
          <w:color w:val="6D6E71"/>
          <w:spacing w:val="-3"/>
        </w:rPr>
        <w:t>#ffffff</w:t>
      </w:r>
      <w:r>
        <w:rPr>
          <w:color w:val="6D6E71"/>
        </w:rPr>
        <w:t xml:space="preserve"> Font: Helvetica Neue Medium</w:t>
      </w:r>
    </w:p>
    <w:p w:rsidR="003B50BB" w:rsidRDefault="005E1D8A">
      <w:pPr>
        <w:pStyle w:val="BodyText"/>
        <w:spacing w:before="1"/>
        <w:ind w:left="543" w:right="342"/>
      </w:pPr>
      <w:r>
        <w:rPr>
          <w:color w:val="6D6E71"/>
        </w:rPr>
        <w:t>Size: 50px / 50px</w:t>
      </w:r>
    </w:p>
    <w:p w:rsidR="003B50BB" w:rsidRDefault="005E1D8A">
      <w:pPr>
        <w:pStyle w:val="BodyText"/>
        <w:spacing w:before="45"/>
        <w:ind w:left="543" w:right="342"/>
      </w:pPr>
      <w:r>
        <w:rPr>
          <w:color w:val="6D6E71"/>
        </w:rPr>
        <w:t>Appears in Home Page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heroes.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spacing w:before="146"/>
        <w:ind w:left="543" w:right="342"/>
        <w:rPr>
          <w:b w:val="0"/>
          <w:bCs w:val="0"/>
        </w:rPr>
      </w:pPr>
      <w:r>
        <w:rPr>
          <w:color w:val="6D6E71"/>
        </w:rPr>
        <w:t>Home Hero Intro</w:t>
      </w:r>
      <w:r>
        <w:rPr>
          <w:color w:val="6D6E71"/>
          <w:spacing w:val="-8"/>
        </w:rPr>
        <w:t xml:space="preserve"> </w:t>
      </w:r>
      <w:r>
        <w:rPr>
          <w:color w:val="6D6E71"/>
        </w:rPr>
        <w:t>Copy</w:t>
      </w:r>
    </w:p>
    <w:p w:rsidR="003B50BB" w:rsidRDefault="005E1D8A">
      <w:pPr>
        <w:pStyle w:val="BodyText"/>
        <w:ind w:left="543" w:right="342"/>
      </w:pPr>
      <w:r>
        <w:rPr>
          <w:color w:val="6D6E71"/>
        </w:rPr>
        <w:t>Color: #2E2F3B</w:t>
      </w:r>
    </w:p>
    <w:p w:rsidR="003B50BB" w:rsidRDefault="005E1D8A">
      <w:pPr>
        <w:pStyle w:val="BodyText"/>
        <w:spacing w:before="45" w:line="403" w:lineRule="auto"/>
        <w:ind w:left="543" w:right="897"/>
      </w:pPr>
      <w:r>
        <w:rPr>
          <w:color w:val="6D6E71"/>
        </w:rPr>
        <w:t>Font: Helvetica Neue Light Size: 24px / 28px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5"/>
        <w:rPr>
          <w:rFonts w:ascii="Helvetica Neue" w:eastAsia="Helvetica Neue" w:hAnsi="Helvetica Neue" w:cs="Helvetica Neue"/>
          <w:sz w:val="21"/>
          <w:szCs w:val="21"/>
        </w:rPr>
      </w:pPr>
    </w:p>
    <w:p w:rsidR="003B50BB" w:rsidRDefault="00126754">
      <w:pPr>
        <w:pStyle w:val="Heading5"/>
        <w:ind w:left="543" w:right="342"/>
        <w:rPr>
          <w:b w:val="0"/>
          <w:b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288" behindDoc="0" locked="0" layoutInCell="1" allowOverlap="1">
                <wp:simplePos x="0" y="0"/>
                <wp:positionH relativeFrom="page">
                  <wp:posOffset>827405</wp:posOffset>
                </wp:positionH>
                <wp:positionV relativeFrom="paragraph">
                  <wp:posOffset>-262890</wp:posOffset>
                </wp:positionV>
                <wp:extent cx="3937635" cy="1381125"/>
                <wp:effectExtent l="0" t="0" r="0" b="1905"/>
                <wp:wrapNone/>
                <wp:docPr id="363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635" cy="1381125"/>
                        </a:xfrm>
                        <a:prstGeom prst="rect">
                          <a:avLst/>
                        </a:prstGeom>
                        <a:solidFill>
                          <a:srgbClr val="0771A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spacing w:before="310"/>
                              <w:ind w:left="440"/>
                              <w:rPr>
                                <w:rFonts w:ascii="Helvetica Neue Medium" w:eastAsia="Helvetica Neue Medium" w:hAnsi="Helvetica Neue Medium" w:cs="Helvetica Neue Medium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Helvetica Neue Medium"/>
                                <w:color w:val="FFFFFF"/>
                                <w:sz w:val="64"/>
                              </w:rPr>
                              <w:t>Page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pacing w:val="17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z w:val="64"/>
                              </w:rPr>
                              <w:t>Title</w:t>
                            </w:r>
                          </w:p>
                          <w:p w:rsidR="00A500A1" w:rsidRDefault="00A500A1">
                            <w:pPr>
                              <w:spacing w:before="181"/>
                              <w:ind w:left="440"/>
                              <w:rPr>
                                <w:rFonts w:ascii="Helvetica Neue Light" w:eastAsia="Helvetica Neue Light" w:hAnsi="Helvetica Neue Light" w:cs="Helvetica Neue Ligh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He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-6"/>
                                <w:sz w:val="28"/>
                              </w:rPr>
                              <w:t>r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o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-6"/>
                                <w:sz w:val="28"/>
                              </w:rPr>
                              <w:t>r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o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Copy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that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follows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Page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E3E8E7"/>
                                <w:sz w:val="28"/>
                              </w:rPr>
                              <w:t>title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65.15pt;margin-top:-20.7pt;width:310.05pt;height:108.75pt;z-index:1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" fillcolor="#0771a1" stroked="f">
                <v:textbox inset="0,0,0,0">
                  <w:txbxContent>
                    <w:p w:rsidR="00A500A1" w:rsidRDefault="00A500A1">
                      <w:pPr>
                        <w:spacing w:before="310"/>
                        <w:ind w:left="440"/>
                        <w:rPr>
                          <w:rFonts w:ascii="Helvetica Neue Medium" w:eastAsia="Helvetica Neue Medium" w:hAnsi="Helvetica Neue Medium" w:cs="Helvetica Neue Medium"/>
                          <w:sz w:val="64"/>
                          <w:szCs w:val="64"/>
                        </w:rPr>
                      </w:pPr>
                      <w:r>
                        <w:rPr>
                          <w:rFonts w:ascii="Helvetica Neue Medium"/>
                          <w:color w:val="FFFFFF"/>
                          <w:sz w:val="64"/>
                        </w:rPr>
                        <w:t>Page</w:t>
                      </w:r>
                      <w:r>
                        <w:rPr>
                          <w:rFonts w:ascii="Helvetica Neue Medium"/>
                          <w:color w:val="FFFFFF"/>
                          <w:spacing w:val="17"/>
                          <w:sz w:val="64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FFFFFF"/>
                          <w:sz w:val="64"/>
                        </w:rPr>
                        <w:t>Title</w:t>
                      </w:r>
                    </w:p>
                    <w:p w:rsidR="00A500A1" w:rsidRDefault="00A500A1">
                      <w:pPr>
                        <w:spacing w:before="181"/>
                        <w:ind w:left="440"/>
                        <w:rPr>
                          <w:rFonts w:ascii="Helvetica Neue Light" w:eastAsia="Helvetica Neue Light" w:hAnsi="Helvetica Neue Light" w:cs="Helvetica Neue Light"/>
                          <w:sz w:val="28"/>
                          <w:szCs w:val="28"/>
                        </w:rPr>
                      </w:pP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He</w:t>
                      </w:r>
                      <w:r>
                        <w:rPr>
                          <w:rFonts w:ascii="Helvetica Neue Light"/>
                          <w:color w:val="E3E8E7"/>
                          <w:spacing w:val="-6"/>
                          <w:sz w:val="28"/>
                        </w:rPr>
                        <w:t>r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o</w:t>
                      </w:r>
                      <w:r>
                        <w:rPr>
                          <w:rFonts w:ascii="Helvetica Neue Light"/>
                          <w:color w:val="E3E8E7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Int</w:t>
                      </w:r>
                      <w:r>
                        <w:rPr>
                          <w:rFonts w:ascii="Helvetica Neue Light"/>
                          <w:color w:val="E3E8E7"/>
                          <w:spacing w:val="-6"/>
                          <w:sz w:val="28"/>
                        </w:rPr>
                        <w:t>r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o</w:t>
                      </w:r>
                      <w:r>
                        <w:rPr>
                          <w:rFonts w:ascii="Helvetica Neue Light"/>
                          <w:color w:val="E3E8E7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Copy</w:t>
                      </w:r>
                      <w:r>
                        <w:rPr>
                          <w:rFonts w:ascii="Helvetica Neue Light"/>
                          <w:color w:val="E3E8E7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that</w:t>
                      </w:r>
                      <w:r>
                        <w:rPr>
                          <w:rFonts w:ascii="Helvetica Neue Light"/>
                          <w:color w:val="E3E8E7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follows</w:t>
                      </w:r>
                      <w:r>
                        <w:rPr>
                          <w:rFonts w:ascii="Helvetica Neue Light"/>
                          <w:color w:val="E3E8E7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Page</w:t>
                      </w:r>
                      <w:r>
                        <w:rPr>
                          <w:rFonts w:ascii="Helvetica Neue Light"/>
                          <w:color w:val="E3E8E7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E3E8E7"/>
                          <w:sz w:val="28"/>
                        </w:rPr>
                        <w:t>title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color w:val="6D6E71"/>
        </w:rPr>
        <w:t>Page Title  (Header 1)</w:t>
      </w:r>
    </w:p>
    <w:p w:rsidR="003B50BB" w:rsidRDefault="005E1D8A">
      <w:pPr>
        <w:pStyle w:val="BodyText"/>
        <w:ind w:left="543" w:right="342"/>
      </w:pPr>
      <w:r>
        <w:rPr>
          <w:color w:val="6D6E71"/>
        </w:rPr>
        <w:t>Color:</w:t>
      </w:r>
      <w:r>
        <w:rPr>
          <w:color w:val="6D6E71"/>
          <w:spacing w:val="1"/>
        </w:rPr>
        <w:t xml:space="preserve"> </w:t>
      </w:r>
      <w:r>
        <w:rPr>
          <w:color w:val="6D6E71"/>
          <w:spacing w:val="-3"/>
        </w:rPr>
        <w:t>#ffffff</w:t>
      </w:r>
    </w:p>
    <w:p w:rsidR="003B50BB" w:rsidRDefault="005E1D8A">
      <w:pPr>
        <w:pStyle w:val="BodyText"/>
        <w:spacing w:before="45" w:line="290" w:lineRule="auto"/>
        <w:ind w:left="543" w:right="897"/>
      </w:pPr>
      <w:r>
        <w:rPr>
          <w:color w:val="6D6E71"/>
        </w:rPr>
        <w:t>Font: Helvetica Neue Medium Size: 50px / 50px</w:t>
      </w:r>
    </w:p>
    <w:p w:rsidR="003B50BB" w:rsidRDefault="005E1D8A">
      <w:pPr>
        <w:pStyle w:val="BodyText"/>
        <w:spacing w:before="1"/>
        <w:ind w:left="543" w:right="342"/>
      </w:pPr>
      <w:r>
        <w:rPr>
          <w:color w:val="6D6E71"/>
        </w:rPr>
        <w:t>Appears in Other Page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heroes.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spacing w:before="146"/>
        <w:ind w:left="543" w:right="342"/>
        <w:rPr>
          <w:b w:val="0"/>
          <w:bCs w:val="0"/>
        </w:rPr>
      </w:pPr>
      <w:r>
        <w:rPr>
          <w:color w:val="6D6E71"/>
        </w:rPr>
        <w:t>Page Intro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Copy</w:t>
      </w:r>
    </w:p>
    <w:p w:rsidR="003B50BB" w:rsidRDefault="005E1D8A">
      <w:pPr>
        <w:pStyle w:val="BodyText"/>
        <w:ind w:left="543" w:right="342"/>
      </w:pPr>
      <w:r>
        <w:rPr>
          <w:color w:val="6D6E71"/>
        </w:rPr>
        <w:t>Color: #E3E8E8</w:t>
      </w:r>
    </w:p>
    <w:p w:rsidR="003B50BB" w:rsidRDefault="005E1D8A">
      <w:pPr>
        <w:pStyle w:val="BodyText"/>
        <w:spacing w:before="45" w:line="290" w:lineRule="auto"/>
        <w:ind w:left="543" w:right="897"/>
      </w:pPr>
      <w:r>
        <w:rPr>
          <w:color w:val="6D6E71"/>
        </w:rPr>
        <w:t>Font: Helvetica Neue Light Size: 24px / 28px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200" w:header="720" w:footer="720" w:gutter="0"/>
          <w:cols w:num="2" w:space="720" w:equalWidth="0">
            <w:col w:w="5358" w:space="1142"/>
            <w:col w:w="3940"/>
          </w:cols>
        </w:sectPr>
      </w:pPr>
    </w:p>
    <w:p w:rsidR="003B50BB" w:rsidRDefault="00126754">
      <w:pPr>
        <w:pStyle w:val="Heading7"/>
        <w:spacing w:line="215" w:lineRule="exact"/>
        <w:ind w:left="503"/>
        <w:rPr>
          <w:b w:val="0"/>
          <w:bCs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360" behindDoc="0" locked="0" layoutInCell="1" allowOverlap="1">
                <wp:simplePos x="0" y="0"/>
                <wp:positionH relativeFrom="page">
                  <wp:posOffset>2807335</wp:posOffset>
                </wp:positionH>
                <wp:positionV relativeFrom="paragraph">
                  <wp:posOffset>461645</wp:posOffset>
                </wp:positionV>
                <wp:extent cx="1701165" cy="3246120"/>
                <wp:effectExtent l="0" t="4445" r="0" b="0"/>
                <wp:wrapNone/>
                <wp:docPr id="362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165" cy="3246120"/>
                        </a:xfrm>
                        <a:prstGeom prst="rect">
                          <a:avLst/>
                        </a:prstGeom>
                        <a:solidFill>
                          <a:srgbClr val="0771A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spacing w:before="332"/>
                              <w:ind w:left="404"/>
                              <w:rPr>
                                <w:rFonts w:ascii="Helvetica Neue Medium" w:eastAsia="Helvetica Neue Medium" w:hAnsi="Helvetica Neue Medium" w:cs="Helvetica Neue Medium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 Medium"/>
                                <w:color w:val="FFFFFF"/>
                                <w:sz w:val="40"/>
                              </w:rPr>
                              <w:t>Header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pacing w:val="11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z w:val="40"/>
                              </w:rPr>
                              <w:t>2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40"/>
                                <w:szCs w:val="40"/>
                              </w:rPr>
                            </w:pPr>
                          </w:p>
                          <w:p w:rsidR="00A500A1" w:rsidRDefault="00A500A1">
                            <w:pPr>
                              <w:spacing w:before="357"/>
                              <w:ind w:left="404"/>
                              <w:rPr>
                                <w:rFonts w:ascii="Helvetica Neue Light" w:eastAsia="Helvetica Neue Light" w:hAnsi="Helvetica Neue Light" w:cs="Helvetica Neue Light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Helvetica Neue Light"/>
                                <w:color w:val="FFFFFF"/>
                                <w:sz w:val="34"/>
                              </w:rPr>
                              <w:t>Header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pacing w:val="9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z w:val="34"/>
                              </w:rPr>
                              <w:t>3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34"/>
                                <w:szCs w:val="34"/>
                              </w:rPr>
                            </w:pPr>
                          </w:p>
                          <w:p w:rsidR="00A500A1" w:rsidRDefault="00A500A1">
                            <w:pPr>
                              <w:spacing w:before="3"/>
                              <w:rPr>
                                <w:rFonts w:ascii="Helvetica Neue" w:eastAsia="Helvetica Neue" w:hAnsi="Helvetica Neue" w:cs="Helvetica Neue"/>
                                <w:sz w:val="45"/>
                                <w:szCs w:val="45"/>
                              </w:rPr>
                            </w:pPr>
                          </w:p>
                          <w:p w:rsidR="00A500A1" w:rsidRDefault="00A500A1">
                            <w:pPr>
                              <w:ind w:left="404"/>
                              <w:rPr>
                                <w:rFonts w:ascii="Helvetica Neue Light" w:eastAsia="Helvetica Neue Light" w:hAnsi="Helvetica Neue Light" w:cs="Helvetica Neue Ligh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elvetica Neue Light"/>
                                <w:color w:val="FFFFFF"/>
                                <w:sz w:val="28"/>
                              </w:rPr>
                              <w:t>Header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z w:val="28"/>
                              </w:rPr>
                              <w:t>4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spacing w:before="4"/>
                              <w:rPr>
                                <w:rFonts w:ascii="Helvetica Neue" w:eastAsia="Helvetica Neue" w:hAnsi="Helvetica Neue" w:cs="Helvetica Neue"/>
                                <w:sz w:val="27"/>
                                <w:szCs w:val="27"/>
                              </w:rPr>
                            </w:pPr>
                          </w:p>
                          <w:p w:rsidR="00A500A1" w:rsidRDefault="00A500A1">
                            <w:pPr>
                              <w:ind w:left="404"/>
                              <w:rPr>
                                <w:rFonts w:ascii="Helvetica Neue Medium" w:eastAsia="Helvetica Neue Medium" w:hAnsi="Helvetica Neue Medium" w:cs="Helvetica Neue Medium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 Neue Medium"/>
                                <w:color w:val="FFFFFF"/>
                                <w:sz w:val="20"/>
                              </w:rPr>
                              <w:t>HEADER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7" o:spid="_x0000_s1027" type="#_x0000_t202" style="position:absolute;left:0;text-align:left;margin-left:221.05pt;margin-top:36.35pt;width:133.95pt;height:255.6pt;z-index: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" fillcolor="#0771a1" stroked="f">
                <v:textbox inset="0,0,0,0">
                  <w:txbxContent>
                    <w:p w:rsidR="00A500A1" w:rsidRDefault="00A500A1">
                      <w:pPr>
                        <w:spacing w:before="332"/>
                        <w:ind w:left="404"/>
                        <w:rPr>
                          <w:rFonts w:ascii="Helvetica Neue Medium" w:eastAsia="Helvetica Neue Medium" w:hAnsi="Helvetica Neue Medium" w:cs="Helvetica Neue Medium"/>
                          <w:sz w:val="40"/>
                          <w:szCs w:val="40"/>
                        </w:rPr>
                      </w:pPr>
                      <w:r>
                        <w:rPr>
                          <w:rFonts w:ascii="Helvetica Neue Medium"/>
                          <w:color w:val="FFFFFF"/>
                          <w:sz w:val="40"/>
                        </w:rPr>
                        <w:t>Header</w:t>
                      </w:r>
                      <w:r>
                        <w:rPr>
                          <w:rFonts w:ascii="Helvetica Neue Medium"/>
                          <w:color w:val="FFFFFF"/>
                          <w:spacing w:val="11"/>
                          <w:sz w:val="40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FFFFFF"/>
                          <w:sz w:val="40"/>
                        </w:rPr>
                        <w:t>2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40"/>
                          <w:szCs w:val="40"/>
                        </w:rPr>
                      </w:pPr>
                    </w:p>
                    <w:p w:rsidR="00A500A1" w:rsidRDefault="00A500A1">
                      <w:pPr>
                        <w:spacing w:before="357"/>
                        <w:ind w:left="404"/>
                        <w:rPr>
                          <w:rFonts w:ascii="Helvetica Neue Light" w:eastAsia="Helvetica Neue Light" w:hAnsi="Helvetica Neue Light" w:cs="Helvetica Neue Light"/>
                          <w:sz w:val="34"/>
                          <w:szCs w:val="34"/>
                        </w:rPr>
                      </w:pPr>
                      <w:r>
                        <w:rPr>
                          <w:rFonts w:ascii="Helvetica Neue Light"/>
                          <w:color w:val="FFFFFF"/>
                          <w:sz w:val="34"/>
                        </w:rPr>
                        <w:t>Header</w:t>
                      </w:r>
                      <w:r>
                        <w:rPr>
                          <w:rFonts w:ascii="Helvetica Neue Light"/>
                          <w:color w:val="FFFFFF"/>
                          <w:spacing w:val="9"/>
                          <w:sz w:val="34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FFFFFF"/>
                          <w:sz w:val="34"/>
                        </w:rPr>
                        <w:t>3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34"/>
                          <w:szCs w:val="34"/>
                        </w:rPr>
                      </w:pPr>
                    </w:p>
                    <w:p w:rsidR="00A500A1" w:rsidRDefault="00A500A1">
                      <w:pPr>
                        <w:spacing w:before="3"/>
                        <w:rPr>
                          <w:rFonts w:ascii="Helvetica Neue" w:eastAsia="Helvetica Neue" w:hAnsi="Helvetica Neue" w:cs="Helvetica Neue"/>
                          <w:sz w:val="45"/>
                          <w:szCs w:val="45"/>
                        </w:rPr>
                      </w:pPr>
                    </w:p>
                    <w:p w:rsidR="00A500A1" w:rsidRDefault="00A500A1">
                      <w:pPr>
                        <w:ind w:left="404"/>
                        <w:rPr>
                          <w:rFonts w:ascii="Helvetica Neue Light" w:eastAsia="Helvetica Neue Light" w:hAnsi="Helvetica Neue Light" w:cs="Helvetica Neue Light"/>
                          <w:sz w:val="28"/>
                          <w:szCs w:val="28"/>
                        </w:rPr>
                      </w:pPr>
                      <w:r>
                        <w:rPr>
                          <w:rFonts w:ascii="Helvetica Neue Light"/>
                          <w:color w:val="FFFFFF"/>
                          <w:sz w:val="28"/>
                        </w:rPr>
                        <w:t>Header</w:t>
                      </w:r>
                      <w:r>
                        <w:rPr>
                          <w:rFonts w:ascii="Helvetica Neue Light"/>
                          <w:color w:val="FFFFFF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FFFFFF"/>
                          <w:sz w:val="28"/>
                        </w:rPr>
                        <w:t>4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spacing w:before="4"/>
                        <w:rPr>
                          <w:rFonts w:ascii="Helvetica Neue" w:eastAsia="Helvetica Neue" w:hAnsi="Helvetica Neue" w:cs="Helvetica Neue"/>
                          <w:sz w:val="27"/>
                          <w:szCs w:val="27"/>
                        </w:rPr>
                      </w:pPr>
                    </w:p>
                    <w:p w:rsidR="00A500A1" w:rsidRDefault="00A500A1">
                      <w:pPr>
                        <w:ind w:left="404"/>
                        <w:rPr>
                          <w:rFonts w:ascii="Helvetica Neue Medium" w:eastAsia="Helvetica Neue Medium" w:hAnsi="Helvetica Neue Medium" w:cs="Helvetica Neue Medium"/>
                          <w:sz w:val="20"/>
                          <w:szCs w:val="20"/>
                        </w:rPr>
                      </w:pPr>
                      <w:r>
                        <w:rPr>
                          <w:rFonts w:ascii="Helvetica Neue Medium"/>
                          <w:color w:val="FFFFFF"/>
                          <w:sz w:val="20"/>
                        </w:rPr>
                        <w:t>HEADER</w:t>
                      </w:r>
                      <w:r>
                        <w:rPr>
                          <w:rFonts w:ascii="Helvetica Neue Medium"/>
                          <w:color w:val="FFFFFF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FFFFFF"/>
                          <w:sz w:val="20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color w:val="6D6E71"/>
        </w:rPr>
        <w:t>HEADERS</w:t>
      </w:r>
    </w:p>
    <w:p w:rsidR="003B50BB" w:rsidRDefault="003B50BB">
      <w:pPr>
        <w:rPr>
          <w:rFonts w:ascii="Helvetica Neue" w:eastAsia="Helvetica Neue" w:hAnsi="Helvetica Neue" w:cs="Helvetica Neue"/>
          <w:b/>
          <w:bCs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b/>
          <w:bCs/>
          <w:sz w:val="20"/>
          <w:szCs w:val="20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b/>
          <w:bCs/>
          <w:sz w:val="27"/>
          <w:szCs w:val="27"/>
        </w:rPr>
      </w:pPr>
    </w:p>
    <w:p w:rsidR="003B50BB" w:rsidRDefault="003B50BB">
      <w:pPr>
        <w:rPr>
          <w:rFonts w:ascii="Helvetica Neue" w:eastAsia="Helvetica Neue" w:hAnsi="Helvetica Neue" w:cs="Helvetica Neue"/>
          <w:sz w:val="27"/>
          <w:szCs w:val="27"/>
        </w:rPr>
        <w:sectPr w:rsidR="003B50BB">
          <w:pgSz w:w="12240" w:h="15840"/>
          <w:pgMar w:top="2340" w:right="600" w:bottom="1820" w:left="1240" w:header="720" w:footer="1638" w:gutter="0"/>
          <w:cols w:space="720"/>
        </w:sectPr>
      </w:pPr>
    </w:p>
    <w:p w:rsidR="003B50BB" w:rsidRDefault="005E1D8A">
      <w:pPr>
        <w:spacing w:before="25"/>
        <w:ind w:left="503"/>
        <w:rPr>
          <w:rFonts w:ascii="Helvetica Neue Medium" w:eastAsia="Helvetica Neue Medium" w:hAnsi="Helvetica Neue Medium" w:cs="Helvetica Neue Medium"/>
          <w:sz w:val="40"/>
          <w:szCs w:val="40"/>
        </w:rPr>
      </w:pPr>
      <w:r>
        <w:rPr>
          <w:rFonts w:ascii="Helvetica Neue Medium"/>
          <w:color w:val="334069"/>
          <w:sz w:val="40"/>
        </w:rPr>
        <w:t>Header</w:t>
      </w:r>
      <w:r>
        <w:rPr>
          <w:rFonts w:ascii="Helvetica Neue Medium"/>
          <w:color w:val="334069"/>
          <w:spacing w:val="11"/>
          <w:sz w:val="40"/>
        </w:rPr>
        <w:t xml:space="preserve"> </w:t>
      </w:r>
      <w:r>
        <w:rPr>
          <w:rFonts w:ascii="Helvetica Neue Medium"/>
          <w:color w:val="334069"/>
          <w:sz w:val="40"/>
        </w:rPr>
        <w:t>2</w:t>
      </w:r>
    </w:p>
    <w:p w:rsidR="003B50BB" w:rsidRDefault="003B50BB">
      <w:pPr>
        <w:rPr>
          <w:rFonts w:ascii="Helvetica Neue Medium" w:eastAsia="Helvetica Neue Medium" w:hAnsi="Helvetica Neue Medium" w:cs="Helvetica Neue Medium"/>
          <w:sz w:val="40"/>
          <w:szCs w:val="40"/>
        </w:rPr>
      </w:pPr>
    </w:p>
    <w:p w:rsidR="003B50BB" w:rsidRDefault="005E1D8A">
      <w:pPr>
        <w:spacing w:before="346"/>
        <w:ind w:left="503"/>
        <w:rPr>
          <w:rFonts w:ascii="Helvetica Neue Light" w:eastAsia="Helvetica Neue Light" w:hAnsi="Helvetica Neue Light" w:cs="Helvetica Neue Light"/>
          <w:sz w:val="34"/>
          <w:szCs w:val="34"/>
        </w:rPr>
      </w:pPr>
      <w:r>
        <w:rPr>
          <w:rFonts w:ascii="Helvetica Neue Light"/>
          <w:color w:val="334069"/>
          <w:sz w:val="34"/>
        </w:rPr>
        <w:t>Header</w:t>
      </w:r>
      <w:r>
        <w:rPr>
          <w:rFonts w:ascii="Helvetica Neue Light"/>
          <w:color w:val="334069"/>
          <w:spacing w:val="9"/>
          <w:sz w:val="34"/>
        </w:rPr>
        <w:t xml:space="preserve"> </w:t>
      </w:r>
      <w:r>
        <w:rPr>
          <w:rFonts w:ascii="Helvetica Neue Light"/>
          <w:color w:val="334069"/>
          <w:sz w:val="34"/>
        </w:rPr>
        <w:t>3</w:t>
      </w:r>
    </w:p>
    <w:p w:rsidR="003B50BB" w:rsidRDefault="003B50BB">
      <w:pPr>
        <w:rPr>
          <w:rFonts w:ascii="Helvetica Neue Light" w:eastAsia="Helvetica Neue Light" w:hAnsi="Helvetica Neue Light" w:cs="Helvetica Neue Light"/>
          <w:sz w:val="34"/>
          <w:szCs w:val="34"/>
        </w:rPr>
      </w:pPr>
    </w:p>
    <w:p w:rsidR="003B50BB" w:rsidRDefault="003B50BB">
      <w:pPr>
        <w:spacing w:before="3"/>
        <w:rPr>
          <w:rFonts w:ascii="Helvetica Neue Light" w:eastAsia="Helvetica Neue Light" w:hAnsi="Helvetica Neue Light" w:cs="Helvetica Neue Light"/>
          <w:sz w:val="44"/>
          <w:szCs w:val="44"/>
        </w:rPr>
      </w:pPr>
    </w:p>
    <w:p w:rsidR="003B50BB" w:rsidRDefault="005E1D8A">
      <w:pPr>
        <w:ind w:left="503"/>
        <w:rPr>
          <w:rFonts w:ascii="Helvetica Neue Light" w:eastAsia="Helvetica Neue Light" w:hAnsi="Helvetica Neue Light" w:cs="Helvetica Neue Light"/>
          <w:sz w:val="28"/>
          <w:szCs w:val="28"/>
        </w:rPr>
      </w:pPr>
      <w:r>
        <w:rPr>
          <w:rFonts w:ascii="Helvetica Neue Light"/>
          <w:color w:val="999998"/>
          <w:sz w:val="28"/>
        </w:rPr>
        <w:t>Header</w:t>
      </w:r>
      <w:r>
        <w:rPr>
          <w:rFonts w:ascii="Helvetica Neue Light"/>
          <w:color w:val="999998"/>
          <w:spacing w:val="7"/>
          <w:sz w:val="28"/>
        </w:rPr>
        <w:t xml:space="preserve"> </w:t>
      </w:r>
      <w:r>
        <w:rPr>
          <w:rFonts w:ascii="Helvetica Neue Light"/>
          <w:color w:val="999998"/>
          <w:sz w:val="28"/>
        </w:rPr>
        <w:t>4</w:t>
      </w:r>
    </w:p>
    <w:p w:rsidR="003B50BB" w:rsidRDefault="003B50BB">
      <w:pPr>
        <w:rPr>
          <w:rFonts w:ascii="Helvetica Neue Light" w:eastAsia="Helvetica Neue Light" w:hAnsi="Helvetica Neue Light" w:cs="Helvetica Neue Light"/>
          <w:sz w:val="28"/>
          <w:szCs w:val="28"/>
        </w:rPr>
      </w:pPr>
    </w:p>
    <w:p w:rsidR="003B50BB" w:rsidRDefault="003B50BB">
      <w:pPr>
        <w:rPr>
          <w:rFonts w:ascii="Helvetica Neue Light" w:eastAsia="Helvetica Neue Light" w:hAnsi="Helvetica Neue Light" w:cs="Helvetica Neue Light"/>
          <w:sz w:val="28"/>
          <w:szCs w:val="28"/>
        </w:rPr>
      </w:pPr>
    </w:p>
    <w:p w:rsidR="003B50BB" w:rsidRDefault="003B50BB">
      <w:pPr>
        <w:spacing w:before="3"/>
        <w:rPr>
          <w:rFonts w:ascii="Helvetica Neue Light" w:eastAsia="Helvetica Neue Light" w:hAnsi="Helvetica Neue Light" w:cs="Helvetica Neue Light"/>
          <w:sz w:val="26"/>
          <w:szCs w:val="26"/>
        </w:rPr>
      </w:pPr>
    </w:p>
    <w:p w:rsidR="003B50BB" w:rsidRDefault="005E1D8A">
      <w:pPr>
        <w:ind w:left="503"/>
        <w:rPr>
          <w:rFonts w:ascii="Helvetica Neue Medium" w:eastAsia="Helvetica Neue Medium" w:hAnsi="Helvetica Neue Medium" w:cs="Helvetica Neue Medium"/>
          <w:sz w:val="20"/>
          <w:szCs w:val="20"/>
        </w:rPr>
      </w:pPr>
      <w:r>
        <w:rPr>
          <w:rFonts w:ascii="Helvetica Neue Medium"/>
          <w:color w:val="999998"/>
          <w:sz w:val="20"/>
        </w:rPr>
        <w:t>HEADER</w:t>
      </w:r>
      <w:r>
        <w:rPr>
          <w:rFonts w:ascii="Helvetica Neue Medium"/>
          <w:color w:val="999998"/>
          <w:spacing w:val="5"/>
          <w:sz w:val="20"/>
        </w:rPr>
        <w:t xml:space="preserve"> </w:t>
      </w:r>
      <w:r>
        <w:rPr>
          <w:rFonts w:ascii="Helvetica Neue Medium"/>
          <w:color w:val="999998"/>
          <w:sz w:val="20"/>
        </w:rPr>
        <w:t>5</w:t>
      </w:r>
    </w:p>
    <w:p w:rsidR="003B50BB" w:rsidRDefault="005E1D8A">
      <w:pPr>
        <w:spacing w:before="60"/>
        <w:ind w:left="503" w:right="897"/>
        <w:rPr>
          <w:rFonts w:ascii="Helvetica Neue" w:eastAsia="Helvetica Neue" w:hAnsi="Helvetica Neue" w:cs="Helvetica Neue"/>
        </w:rPr>
      </w:pPr>
      <w:r>
        <w:br w:type="column"/>
      </w:r>
      <w:r>
        <w:rPr>
          <w:rFonts w:ascii="Helvetica Neue"/>
          <w:b/>
          <w:color w:val="6D6E71"/>
        </w:rPr>
        <w:t>Header 2</w:t>
      </w:r>
    </w:p>
    <w:p w:rsidR="003B50BB" w:rsidRDefault="005E1D8A">
      <w:pPr>
        <w:pStyle w:val="BodyText"/>
        <w:ind w:left="503" w:right="897"/>
      </w:pPr>
      <w:r>
        <w:rPr>
          <w:color w:val="6D6E71"/>
        </w:rPr>
        <w:t>Color: #334069, #FFFFFF</w:t>
      </w:r>
    </w:p>
    <w:p w:rsidR="003B50BB" w:rsidRDefault="005E1D8A">
      <w:pPr>
        <w:pStyle w:val="BodyText"/>
        <w:spacing w:before="45" w:line="290" w:lineRule="auto"/>
        <w:ind w:left="503" w:right="897"/>
      </w:pPr>
      <w:r>
        <w:rPr>
          <w:color w:val="6D6E71"/>
        </w:rPr>
        <w:t>Font: Helvetica Neue Medium Size: 34px / 28px</w:t>
      </w: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ind w:left="503" w:right="897"/>
        <w:rPr>
          <w:rFonts w:ascii="Helvetica Neue" w:eastAsia="Helvetica Neue" w:hAnsi="Helvetica Neue" w:cs="Helvetica Neue"/>
        </w:rPr>
      </w:pPr>
      <w:r>
        <w:rPr>
          <w:rFonts w:ascii="Helvetica Neue"/>
          <w:b/>
          <w:color w:val="6D6E71"/>
        </w:rPr>
        <w:t>Header 3</w:t>
      </w:r>
    </w:p>
    <w:p w:rsidR="003B50BB" w:rsidRDefault="005E1D8A">
      <w:pPr>
        <w:pStyle w:val="BodyText"/>
        <w:ind w:left="503" w:right="897"/>
      </w:pPr>
      <w:r>
        <w:rPr>
          <w:color w:val="6D6E71"/>
        </w:rPr>
        <w:t>Color: #334069, #FFFFFF</w:t>
      </w:r>
    </w:p>
    <w:p w:rsidR="003B50BB" w:rsidRDefault="005E1D8A">
      <w:pPr>
        <w:pStyle w:val="BodyText"/>
        <w:spacing w:before="45" w:line="290" w:lineRule="auto"/>
        <w:ind w:left="503" w:right="897"/>
      </w:pPr>
      <w:r>
        <w:rPr>
          <w:color w:val="6D6E71"/>
        </w:rPr>
        <w:t>Font: Helvetica Neue Light Size: 24px / 28px</w:t>
      </w: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ind w:left="503" w:right="897"/>
        <w:rPr>
          <w:b w:val="0"/>
          <w:bCs w:val="0"/>
        </w:rPr>
      </w:pPr>
      <w:r>
        <w:rPr>
          <w:color w:val="6D6E71"/>
        </w:rPr>
        <w:t>Header 4</w:t>
      </w:r>
    </w:p>
    <w:p w:rsidR="003B50BB" w:rsidRDefault="005E1D8A">
      <w:pPr>
        <w:pStyle w:val="BodyText"/>
        <w:ind w:left="503" w:right="897"/>
      </w:pPr>
      <w:r>
        <w:rPr>
          <w:color w:val="6D6E71"/>
        </w:rPr>
        <w:t>Color: #999999, #FFFFFF</w:t>
      </w:r>
    </w:p>
    <w:p w:rsidR="003B50BB" w:rsidRDefault="005E1D8A">
      <w:pPr>
        <w:pStyle w:val="BodyText"/>
        <w:spacing w:before="45" w:line="290" w:lineRule="auto"/>
        <w:ind w:left="503" w:right="897"/>
      </w:pPr>
      <w:r>
        <w:rPr>
          <w:color w:val="6D6E71"/>
        </w:rPr>
        <w:t>Font: Helvetica Neue Light Size: 19px / 20px</w:t>
      </w: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ind w:left="503" w:right="897"/>
        <w:rPr>
          <w:b w:val="0"/>
          <w:bCs w:val="0"/>
        </w:rPr>
      </w:pPr>
      <w:r>
        <w:rPr>
          <w:color w:val="6D6E71"/>
        </w:rPr>
        <w:t>Header 5</w:t>
      </w:r>
    </w:p>
    <w:p w:rsidR="003B50BB" w:rsidRDefault="005E1D8A">
      <w:pPr>
        <w:pStyle w:val="BodyText"/>
        <w:ind w:left="503" w:right="897"/>
      </w:pPr>
      <w:r>
        <w:rPr>
          <w:color w:val="6D6E71"/>
        </w:rPr>
        <w:t>Color: #999999, #FFFFFF</w:t>
      </w:r>
    </w:p>
    <w:p w:rsidR="003B50BB" w:rsidRDefault="005E1D8A">
      <w:pPr>
        <w:pStyle w:val="BodyText"/>
        <w:spacing w:before="45" w:line="290" w:lineRule="auto"/>
        <w:ind w:left="503" w:right="897"/>
      </w:pPr>
      <w:r>
        <w:rPr>
          <w:color w:val="6D6E71"/>
        </w:rPr>
        <w:t>Font: Helvetica Neue Medium Size: 14px / 20px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240" w:header="720" w:footer="720" w:gutter="0"/>
          <w:cols w:num="2" w:space="720" w:equalWidth="0">
            <w:col w:w="2190" w:space="4310"/>
            <w:col w:w="3900"/>
          </w:cols>
        </w:sectPr>
      </w:pPr>
    </w:p>
    <w:p w:rsidR="003B50BB" w:rsidRDefault="003B50BB">
      <w:pPr>
        <w:spacing w:before="11"/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126754">
      <w:pPr>
        <w:pStyle w:val="Heading6"/>
        <w:tabs>
          <w:tab w:val="left" w:pos="3180"/>
        </w:tabs>
        <w:spacing w:line="5112" w:lineRule="exact"/>
        <w:rPr>
          <w:rFonts w:ascii="Helvetica Neue" w:eastAsia="Helvetica Neue" w:hAnsi="Helvetica Neue" w:cs="Helvetica Neue"/>
        </w:rPr>
      </w:pPr>
      <w:r>
        <w:rPr>
          <w:rFonts w:ascii="Helvetica Neue"/>
          <w:noProof/>
          <w:position w:val="-101"/>
        </w:rPr>
        <mc:AlternateContent>
          <mc:Choice Requires="wps">
            <w:drawing>
              <wp:inline distT="0" distB="0" distL="0" distR="0">
                <wp:extent cx="1701165" cy="3246120"/>
                <wp:effectExtent l="3810" t="0" r="0" b="2540"/>
                <wp:docPr id="361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165" cy="3246120"/>
                        </a:xfrm>
                        <a:prstGeom prst="rect">
                          <a:avLst/>
                        </a:prstGeom>
                        <a:solidFill>
                          <a:srgbClr val="F1F3F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spacing w:before="332"/>
                              <w:ind w:left="402"/>
                              <w:rPr>
                                <w:rFonts w:ascii="Helvetica Neue Medium" w:eastAsia="Helvetica Neue Medium" w:hAnsi="Helvetica Neue Medium" w:cs="Helvetica Neue Medium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 Medium"/>
                                <w:color w:val="334069"/>
                                <w:sz w:val="40"/>
                              </w:rPr>
                              <w:t>Header</w:t>
                            </w:r>
                            <w:r>
                              <w:rPr>
                                <w:rFonts w:ascii="Helvetica Neue Medium"/>
                                <w:color w:val="334069"/>
                                <w:spacing w:val="11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334069"/>
                                <w:sz w:val="40"/>
                              </w:rPr>
                              <w:t>2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40"/>
                                <w:szCs w:val="40"/>
                              </w:rPr>
                            </w:pPr>
                          </w:p>
                          <w:p w:rsidR="00A500A1" w:rsidRDefault="00A500A1">
                            <w:pPr>
                              <w:spacing w:before="357"/>
                              <w:ind w:left="402"/>
                              <w:rPr>
                                <w:rFonts w:ascii="Helvetica Neue Light" w:eastAsia="Helvetica Neue Light" w:hAnsi="Helvetica Neue Light" w:cs="Helvetica Neue Light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Helvetica Neue Light"/>
                                <w:color w:val="334069"/>
                                <w:sz w:val="34"/>
                              </w:rPr>
                              <w:t>Header</w:t>
                            </w:r>
                            <w:r>
                              <w:rPr>
                                <w:rFonts w:ascii="Helvetica Neue Light"/>
                                <w:color w:val="334069"/>
                                <w:spacing w:val="9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334069"/>
                                <w:sz w:val="34"/>
                              </w:rPr>
                              <w:t>3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34"/>
                                <w:szCs w:val="34"/>
                              </w:rPr>
                            </w:pPr>
                          </w:p>
                          <w:p w:rsidR="00A500A1" w:rsidRDefault="00A500A1">
                            <w:pPr>
                              <w:spacing w:before="3"/>
                              <w:rPr>
                                <w:rFonts w:ascii="Helvetica Neue" w:eastAsia="Helvetica Neue" w:hAnsi="Helvetica Neue" w:cs="Helvetica Neue"/>
                                <w:sz w:val="45"/>
                                <w:szCs w:val="45"/>
                              </w:rPr>
                            </w:pPr>
                          </w:p>
                          <w:p w:rsidR="00A500A1" w:rsidRDefault="00A500A1">
                            <w:pPr>
                              <w:ind w:left="402"/>
                              <w:rPr>
                                <w:rFonts w:ascii="Helvetica Neue Light" w:eastAsia="Helvetica Neue Light" w:hAnsi="Helvetica Neue Light" w:cs="Helvetica Neue Ligh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elvetica Neue Light"/>
                                <w:color w:val="999998"/>
                                <w:sz w:val="28"/>
                              </w:rPr>
                              <w:t>Header</w:t>
                            </w:r>
                            <w:r>
                              <w:rPr>
                                <w:rFonts w:ascii="Helvetica Neue Light"/>
                                <w:color w:val="999998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999998"/>
                                <w:sz w:val="28"/>
                              </w:rPr>
                              <w:t>4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spacing w:before="4"/>
                              <w:rPr>
                                <w:rFonts w:ascii="Helvetica Neue" w:eastAsia="Helvetica Neue" w:hAnsi="Helvetica Neue" w:cs="Helvetica Neue"/>
                                <w:sz w:val="27"/>
                                <w:szCs w:val="27"/>
                              </w:rPr>
                            </w:pPr>
                          </w:p>
                          <w:p w:rsidR="00A500A1" w:rsidRDefault="00A500A1">
                            <w:pPr>
                              <w:ind w:left="402"/>
                              <w:rPr>
                                <w:rFonts w:ascii="Helvetica Neue Medium" w:eastAsia="Helvetica Neue Medium" w:hAnsi="Helvetica Neue Medium" w:cs="Helvetica Neue Medium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 Neue Medium"/>
                                <w:color w:val="999998"/>
                                <w:sz w:val="20"/>
                              </w:rPr>
                              <w:t>HEADER</w:t>
                            </w:r>
                            <w:r>
                              <w:rPr>
                                <w:rFonts w:ascii="Helvetica Neue Medium"/>
                                <w:color w:val="999998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999998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06" o:spid="_x0000_s1028" type="#_x0000_t202" style="width:133.95pt;height:25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" fillcolor="#f1f3f3" stroked="f">
                <v:textbox inset="0,0,0,0">
                  <w:txbxContent>
                    <w:p w:rsidR="00A500A1" w:rsidRDefault="00A500A1">
                      <w:pPr>
                        <w:spacing w:before="332"/>
                        <w:ind w:left="402"/>
                        <w:rPr>
                          <w:rFonts w:ascii="Helvetica Neue Medium" w:eastAsia="Helvetica Neue Medium" w:hAnsi="Helvetica Neue Medium" w:cs="Helvetica Neue Medium"/>
                          <w:sz w:val="40"/>
                          <w:szCs w:val="40"/>
                        </w:rPr>
                      </w:pPr>
                      <w:r>
                        <w:rPr>
                          <w:rFonts w:ascii="Helvetica Neue Medium"/>
                          <w:color w:val="334069"/>
                          <w:sz w:val="40"/>
                        </w:rPr>
                        <w:t>Header</w:t>
                      </w:r>
                      <w:r>
                        <w:rPr>
                          <w:rFonts w:ascii="Helvetica Neue Medium"/>
                          <w:color w:val="334069"/>
                          <w:spacing w:val="11"/>
                          <w:sz w:val="40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334069"/>
                          <w:sz w:val="40"/>
                        </w:rPr>
                        <w:t>2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40"/>
                          <w:szCs w:val="40"/>
                        </w:rPr>
                      </w:pPr>
                    </w:p>
                    <w:p w:rsidR="00A500A1" w:rsidRDefault="00A500A1">
                      <w:pPr>
                        <w:spacing w:before="357"/>
                        <w:ind w:left="402"/>
                        <w:rPr>
                          <w:rFonts w:ascii="Helvetica Neue Light" w:eastAsia="Helvetica Neue Light" w:hAnsi="Helvetica Neue Light" w:cs="Helvetica Neue Light"/>
                          <w:sz w:val="34"/>
                          <w:szCs w:val="34"/>
                        </w:rPr>
                      </w:pPr>
                      <w:r>
                        <w:rPr>
                          <w:rFonts w:ascii="Helvetica Neue Light"/>
                          <w:color w:val="334069"/>
                          <w:sz w:val="34"/>
                        </w:rPr>
                        <w:t>Header</w:t>
                      </w:r>
                      <w:r>
                        <w:rPr>
                          <w:rFonts w:ascii="Helvetica Neue Light"/>
                          <w:color w:val="334069"/>
                          <w:spacing w:val="9"/>
                          <w:sz w:val="34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334069"/>
                          <w:sz w:val="34"/>
                        </w:rPr>
                        <w:t>3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34"/>
                          <w:szCs w:val="34"/>
                        </w:rPr>
                      </w:pPr>
                    </w:p>
                    <w:p w:rsidR="00A500A1" w:rsidRDefault="00A500A1">
                      <w:pPr>
                        <w:spacing w:before="3"/>
                        <w:rPr>
                          <w:rFonts w:ascii="Helvetica Neue" w:eastAsia="Helvetica Neue" w:hAnsi="Helvetica Neue" w:cs="Helvetica Neue"/>
                          <w:sz w:val="45"/>
                          <w:szCs w:val="45"/>
                        </w:rPr>
                      </w:pPr>
                    </w:p>
                    <w:p w:rsidR="00A500A1" w:rsidRDefault="00A500A1">
                      <w:pPr>
                        <w:ind w:left="402"/>
                        <w:rPr>
                          <w:rFonts w:ascii="Helvetica Neue Light" w:eastAsia="Helvetica Neue Light" w:hAnsi="Helvetica Neue Light" w:cs="Helvetica Neue Light"/>
                          <w:sz w:val="28"/>
                          <w:szCs w:val="28"/>
                        </w:rPr>
                      </w:pPr>
                      <w:r>
                        <w:rPr>
                          <w:rFonts w:ascii="Helvetica Neue Light"/>
                          <w:color w:val="999998"/>
                          <w:sz w:val="28"/>
                        </w:rPr>
                        <w:t>Header</w:t>
                      </w:r>
                      <w:r>
                        <w:rPr>
                          <w:rFonts w:ascii="Helvetica Neue Light"/>
                          <w:color w:val="999998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999998"/>
                          <w:sz w:val="28"/>
                        </w:rPr>
                        <w:t>4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spacing w:before="4"/>
                        <w:rPr>
                          <w:rFonts w:ascii="Helvetica Neue" w:eastAsia="Helvetica Neue" w:hAnsi="Helvetica Neue" w:cs="Helvetica Neue"/>
                          <w:sz w:val="27"/>
                          <w:szCs w:val="27"/>
                        </w:rPr>
                      </w:pPr>
                    </w:p>
                    <w:p w:rsidR="00A500A1" w:rsidRDefault="00A500A1">
                      <w:pPr>
                        <w:ind w:left="402"/>
                        <w:rPr>
                          <w:rFonts w:ascii="Helvetica Neue Medium" w:eastAsia="Helvetica Neue Medium" w:hAnsi="Helvetica Neue Medium" w:cs="Helvetica Neue Medium"/>
                          <w:sz w:val="20"/>
                          <w:szCs w:val="20"/>
                        </w:rPr>
                      </w:pPr>
                      <w:r>
                        <w:rPr>
                          <w:rFonts w:ascii="Helvetica Neue Medium"/>
                          <w:color w:val="999998"/>
                          <w:sz w:val="20"/>
                        </w:rPr>
                        <w:t>HEADER</w:t>
                      </w:r>
                      <w:r>
                        <w:rPr>
                          <w:rFonts w:ascii="Helvetica Neue Medium"/>
                          <w:color w:val="999998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999998"/>
                          <w:sz w:val="20"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E1D8A">
        <w:rPr>
          <w:rFonts w:ascii="Helvetica Neue"/>
          <w:position w:val="-101"/>
        </w:rPr>
        <w:tab/>
      </w:r>
      <w:r>
        <w:rPr>
          <w:rFonts w:ascii="Helvetica Neue"/>
          <w:noProof/>
          <w:position w:val="-101"/>
        </w:rPr>
        <mc:AlternateContent>
          <mc:Choice Requires="wps">
            <w:drawing>
              <wp:inline distT="0" distB="0" distL="0" distR="0">
                <wp:extent cx="1701165" cy="3246120"/>
                <wp:effectExtent l="0" t="0" r="0" b="2540"/>
                <wp:docPr id="360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165" cy="3246120"/>
                        </a:xfrm>
                        <a:prstGeom prst="rect">
                          <a:avLst/>
                        </a:prstGeom>
                        <a:solidFill>
                          <a:srgbClr val="58626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spacing w:before="332"/>
                              <w:ind w:left="404"/>
                              <w:rPr>
                                <w:rFonts w:ascii="Helvetica Neue Medium" w:eastAsia="Helvetica Neue Medium" w:hAnsi="Helvetica Neue Medium" w:cs="Helvetica Neue Medium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 Medium"/>
                                <w:color w:val="FFFFFF"/>
                                <w:sz w:val="40"/>
                              </w:rPr>
                              <w:t>Header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pacing w:val="11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z w:val="40"/>
                              </w:rPr>
                              <w:t>2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40"/>
                                <w:szCs w:val="40"/>
                              </w:rPr>
                            </w:pPr>
                          </w:p>
                          <w:p w:rsidR="00A500A1" w:rsidRDefault="00A500A1">
                            <w:pPr>
                              <w:spacing w:before="357"/>
                              <w:ind w:left="404"/>
                              <w:rPr>
                                <w:rFonts w:ascii="Helvetica Neue Light" w:eastAsia="Helvetica Neue Light" w:hAnsi="Helvetica Neue Light" w:cs="Helvetica Neue Light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Helvetica Neue Light"/>
                                <w:color w:val="FFFFFF"/>
                                <w:sz w:val="34"/>
                              </w:rPr>
                              <w:t>Header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pacing w:val="9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z w:val="34"/>
                              </w:rPr>
                              <w:t>3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34"/>
                                <w:szCs w:val="34"/>
                              </w:rPr>
                            </w:pPr>
                          </w:p>
                          <w:p w:rsidR="00A500A1" w:rsidRDefault="00A500A1">
                            <w:pPr>
                              <w:spacing w:before="3"/>
                              <w:rPr>
                                <w:rFonts w:ascii="Helvetica Neue" w:eastAsia="Helvetica Neue" w:hAnsi="Helvetica Neue" w:cs="Helvetica Neue"/>
                                <w:sz w:val="45"/>
                                <w:szCs w:val="45"/>
                              </w:rPr>
                            </w:pPr>
                          </w:p>
                          <w:p w:rsidR="00A500A1" w:rsidRDefault="00A500A1">
                            <w:pPr>
                              <w:ind w:left="404"/>
                              <w:rPr>
                                <w:rFonts w:ascii="Helvetica Neue Light" w:eastAsia="Helvetica Neue Light" w:hAnsi="Helvetica Neue Light" w:cs="Helvetica Neue Ligh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elvetica Neue Light"/>
                                <w:color w:val="FFFFFF"/>
                                <w:sz w:val="28"/>
                              </w:rPr>
                              <w:t>Header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FFFFFF"/>
                                <w:sz w:val="28"/>
                              </w:rPr>
                              <w:t>4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spacing w:before="4"/>
                              <w:rPr>
                                <w:rFonts w:ascii="Helvetica Neue" w:eastAsia="Helvetica Neue" w:hAnsi="Helvetica Neue" w:cs="Helvetica Neue"/>
                                <w:sz w:val="27"/>
                                <w:szCs w:val="27"/>
                              </w:rPr>
                            </w:pPr>
                          </w:p>
                          <w:p w:rsidR="00A500A1" w:rsidRDefault="00A500A1">
                            <w:pPr>
                              <w:ind w:left="404"/>
                              <w:rPr>
                                <w:rFonts w:ascii="Helvetica Neue Medium" w:eastAsia="Helvetica Neue Medium" w:hAnsi="Helvetica Neue Medium" w:cs="Helvetica Neue Medium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 Neue Medium"/>
                                <w:color w:val="FFFFFF"/>
                                <w:sz w:val="20"/>
                              </w:rPr>
                              <w:t>HEADER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Medium"/>
                                <w:color w:val="FFFFFF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05" o:spid="_x0000_s1029" type="#_x0000_t202" style="width:133.95pt;height:25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" fillcolor="#58626d" stroked="f">
                <v:textbox inset="0,0,0,0">
                  <w:txbxContent>
                    <w:p w:rsidR="00A500A1" w:rsidRDefault="00A500A1">
                      <w:pPr>
                        <w:spacing w:before="332"/>
                        <w:ind w:left="404"/>
                        <w:rPr>
                          <w:rFonts w:ascii="Helvetica Neue Medium" w:eastAsia="Helvetica Neue Medium" w:hAnsi="Helvetica Neue Medium" w:cs="Helvetica Neue Medium"/>
                          <w:sz w:val="40"/>
                          <w:szCs w:val="40"/>
                        </w:rPr>
                      </w:pPr>
                      <w:r>
                        <w:rPr>
                          <w:rFonts w:ascii="Helvetica Neue Medium"/>
                          <w:color w:val="FFFFFF"/>
                          <w:sz w:val="40"/>
                        </w:rPr>
                        <w:t>Header</w:t>
                      </w:r>
                      <w:r>
                        <w:rPr>
                          <w:rFonts w:ascii="Helvetica Neue Medium"/>
                          <w:color w:val="FFFFFF"/>
                          <w:spacing w:val="11"/>
                          <w:sz w:val="40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FFFFFF"/>
                          <w:sz w:val="40"/>
                        </w:rPr>
                        <w:t>2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40"/>
                          <w:szCs w:val="40"/>
                        </w:rPr>
                      </w:pPr>
                    </w:p>
                    <w:p w:rsidR="00A500A1" w:rsidRDefault="00A500A1">
                      <w:pPr>
                        <w:spacing w:before="357"/>
                        <w:ind w:left="404"/>
                        <w:rPr>
                          <w:rFonts w:ascii="Helvetica Neue Light" w:eastAsia="Helvetica Neue Light" w:hAnsi="Helvetica Neue Light" w:cs="Helvetica Neue Light"/>
                          <w:sz w:val="34"/>
                          <w:szCs w:val="34"/>
                        </w:rPr>
                      </w:pPr>
                      <w:r>
                        <w:rPr>
                          <w:rFonts w:ascii="Helvetica Neue Light"/>
                          <w:color w:val="FFFFFF"/>
                          <w:sz w:val="34"/>
                        </w:rPr>
                        <w:t>Header</w:t>
                      </w:r>
                      <w:r>
                        <w:rPr>
                          <w:rFonts w:ascii="Helvetica Neue Light"/>
                          <w:color w:val="FFFFFF"/>
                          <w:spacing w:val="9"/>
                          <w:sz w:val="34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FFFFFF"/>
                          <w:sz w:val="34"/>
                        </w:rPr>
                        <w:t>3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34"/>
                          <w:szCs w:val="34"/>
                        </w:rPr>
                      </w:pPr>
                    </w:p>
                    <w:p w:rsidR="00A500A1" w:rsidRDefault="00A500A1">
                      <w:pPr>
                        <w:spacing w:before="3"/>
                        <w:rPr>
                          <w:rFonts w:ascii="Helvetica Neue" w:eastAsia="Helvetica Neue" w:hAnsi="Helvetica Neue" w:cs="Helvetica Neue"/>
                          <w:sz w:val="45"/>
                          <w:szCs w:val="45"/>
                        </w:rPr>
                      </w:pPr>
                    </w:p>
                    <w:p w:rsidR="00A500A1" w:rsidRDefault="00A500A1">
                      <w:pPr>
                        <w:ind w:left="404"/>
                        <w:rPr>
                          <w:rFonts w:ascii="Helvetica Neue Light" w:eastAsia="Helvetica Neue Light" w:hAnsi="Helvetica Neue Light" w:cs="Helvetica Neue Light"/>
                          <w:sz w:val="28"/>
                          <w:szCs w:val="28"/>
                        </w:rPr>
                      </w:pPr>
                      <w:r>
                        <w:rPr>
                          <w:rFonts w:ascii="Helvetica Neue Light"/>
                          <w:color w:val="FFFFFF"/>
                          <w:sz w:val="28"/>
                        </w:rPr>
                        <w:t>Header</w:t>
                      </w:r>
                      <w:r>
                        <w:rPr>
                          <w:rFonts w:ascii="Helvetica Neue Light"/>
                          <w:color w:val="FFFFFF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FFFFFF"/>
                          <w:sz w:val="28"/>
                        </w:rPr>
                        <w:t>4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spacing w:before="4"/>
                        <w:rPr>
                          <w:rFonts w:ascii="Helvetica Neue" w:eastAsia="Helvetica Neue" w:hAnsi="Helvetica Neue" w:cs="Helvetica Neue"/>
                          <w:sz w:val="27"/>
                          <w:szCs w:val="27"/>
                        </w:rPr>
                      </w:pPr>
                    </w:p>
                    <w:p w:rsidR="00A500A1" w:rsidRDefault="00A500A1">
                      <w:pPr>
                        <w:ind w:left="404"/>
                        <w:rPr>
                          <w:rFonts w:ascii="Helvetica Neue Medium" w:eastAsia="Helvetica Neue Medium" w:hAnsi="Helvetica Neue Medium" w:cs="Helvetica Neue Medium"/>
                          <w:sz w:val="20"/>
                          <w:szCs w:val="20"/>
                        </w:rPr>
                      </w:pPr>
                      <w:r>
                        <w:rPr>
                          <w:rFonts w:ascii="Helvetica Neue Medium"/>
                          <w:color w:val="FFFFFF"/>
                          <w:sz w:val="20"/>
                        </w:rPr>
                        <w:t>HEADER</w:t>
                      </w:r>
                      <w:r>
                        <w:rPr>
                          <w:rFonts w:ascii="Helvetica Neue Medium"/>
                          <w:color w:val="FFFFFF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Helvetica Neue Medium"/>
                          <w:color w:val="FFFFFF"/>
                          <w:sz w:val="20"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B50BB" w:rsidRDefault="003B50BB">
      <w:pPr>
        <w:spacing w:line="5112" w:lineRule="exact"/>
        <w:rPr>
          <w:rFonts w:ascii="Helvetica Neue" w:eastAsia="Helvetica Neue" w:hAnsi="Helvetica Neue" w:cs="Helvetica Neue"/>
        </w:rPr>
        <w:sectPr w:rsidR="003B50BB">
          <w:type w:val="continuous"/>
          <w:pgSz w:w="12240" w:h="15840"/>
          <w:pgMar w:top="1300" w:right="600" w:bottom="280" w:left="124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0049B">
      <w:pPr>
        <w:rPr>
          <w:rFonts w:ascii="Helvetica Neue" w:eastAsia="Helvetica Neue" w:hAnsi="Helvetica Neue" w:cs="Helvetica Neue"/>
          <w:sz w:val="20"/>
          <w:szCs w:val="20"/>
        </w:rPr>
      </w:pPr>
      <w:ins w:id="7" w:author="Rancourt, Jillian" w:date="2017-07-26T09:00:00Z">
        <w:r>
          <w:rPr>
            <w:rFonts w:ascii="Helvetica Neue" w:eastAsia="Helvetica Neue" w:hAnsi="Helvetica Neue" w:cs="Helvetica Neue"/>
            <w:sz w:val="20"/>
            <w:szCs w:val="20"/>
          </w:rPr>
          <w:t xml:space="preserve">                   </w:t>
        </w:r>
        <w:r w:rsidRPr="0030049B">
          <w:rPr>
            <w:rFonts w:ascii="Helvetica Neue" w:eastAsia="Helvetica Neue" w:hAnsi="Helvetica Neue" w:cs="Helvetica Neue"/>
            <w:sz w:val="20"/>
            <w:szCs w:val="20"/>
          </w:rPr>
          <w:drawing>
            <wp:inline distT="0" distB="0" distL="0" distR="0" wp14:anchorId="6D849B35" wp14:editId="13434375">
              <wp:extent cx="3199905" cy="723900"/>
              <wp:effectExtent l="0" t="0" r="635" b="0"/>
              <wp:docPr id="443" name="Picture 7">
                <a:extLst xmlns:a="http://schemas.openxmlformats.org/drawingml/2006/main">
                  <a:ext uri="{FF2B5EF4-FFF2-40B4-BE49-F238E27FC236}">
                    <a16:creationId xmlns:a16="http://schemas.microsoft.com/office/drawing/2014/main" id="{8338A6F6-7E11-4D46-B541-5F8D9840256F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7">
                        <a:extLst>
                          <a:ext uri="{FF2B5EF4-FFF2-40B4-BE49-F238E27FC236}">
                            <a16:creationId xmlns:a16="http://schemas.microsoft.com/office/drawing/2014/main" id="{8338A6F6-7E11-4D46-B541-5F8D9840256F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11"/>
                      <a:srcRect l="44435" t="13138" r="45106" b="82494"/>
                      <a:stretch/>
                    </pic:blipFill>
                    <pic:spPr bwMode="auto">
                      <a:xfrm>
                        <a:off x="0" y="0"/>
                        <a:ext cx="3226446" cy="72990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E501B9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1408" behindDoc="0" locked="0" layoutInCell="1" allowOverlap="1">
            <wp:simplePos x="0" y="0"/>
            <wp:positionH relativeFrom="page">
              <wp:posOffset>873125</wp:posOffset>
            </wp:positionH>
            <wp:positionV relativeFrom="paragraph">
              <wp:posOffset>103505</wp:posOffset>
            </wp:positionV>
            <wp:extent cx="3971290" cy="498475"/>
            <wp:effectExtent l="0" t="0" r="0" b="0"/>
            <wp:wrapNone/>
            <wp:docPr id="359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50BB" w:rsidRDefault="005E1D8A">
      <w:pPr>
        <w:spacing w:before="59"/>
        <w:ind w:right="1700"/>
        <w:jc w:val="right"/>
        <w:rPr>
          <w:rFonts w:ascii="Helvetica Neue" w:eastAsia="Helvetica Neue" w:hAnsi="Helvetica Neue" w:cs="Helvetica Neue"/>
        </w:rPr>
      </w:pPr>
      <w:r>
        <w:rPr>
          <w:rFonts w:ascii="Helvetica Neue"/>
          <w:b/>
          <w:color w:val="6D6E71"/>
        </w:rPr>
        <w:t>Main Navigation</w:t>
      </w:r>
    </w:p>
    <w:p w:rsidR="003B50BB" w:rsidRDefault="005E1D8A">
      <w:pPr>
        <w:pStyle w:val="BodyText"/>
        <w:ind w:left="0" w:right="2160"/>
        <w:jc w:val="right"/>
      </w:pPr>
      <w:r>
        <w:rPr>
          <w:color w:val="6D6E71"/>
        </w:rPr>
        <w:t>Color: #0971a1</w:t>
      </w:r>
    </w:p>
    <w:p w:rsidR="003B50BB" w:rsidRDefault="005E1D8A">
      <w:pPr>
        <w:pStyle w:val="BodyText"/>
        <w:spacing w:before="45" w:line="290" w:lineRule="auto"/>
        <w:ind w:left="7103" w:right="897"/>
      </w:pPr>
      <w:r>
        <w:rPr>
          <w:color w:val="6D6E71"/>
        </w:rPr>
        <w:t>Font: Helvetica Neue Medium Size: 15px / 20px</w:t>
      </w:r>
    </w:p>
    <w:p w:rsidR="003B50BB" w:rsidRDefault="005E1D8A">
      <w:pPr>
        <w:pStyle w:val="Heading5"/>
        <w:spacing w:line="230" w:lineRule="exact"/>
        <w:ind w:left="0" w:right="2692"/>
        <w:jc w:val="right"/>
        <w:rPr>
          <w:b w:val="0"/>
          <w:bCs w:val="0"/>
        </w:rPr>
      </w:pPr>
      <w:r>
        <w:rPr>
          <w:color w:val="6D6E71"/>
          <w:w w:val="95"/>
        </w:rPr>
        <w:t>:hover</w:t>
      </w:r>
    </w:p>
    <w:p w:rsidR="003B50BB" w:rsidRDefault="005E1D8A">
      <w:pPr>
        <w:pStyle w:val="BodyText"/>
        <w:ind w:left="0" w:right="547"/>
        <w:jc w:val="right"/>
      </w:pPr>
      <w:r>
        <w:rPr>
          <w:color w:val="6D6E71"/>
        </w:rPr>
        <w:t>Border Bottom: 4px solid #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b6be00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126754">
      <w:pPr>
        <w:pStyle w:val="Heading5"/>
        <w:spacing w:before="152"/>
        <w:ind w:left="0" w:right="547"/>
        <w:jc w:val="right"/>
        <w:rPr>
          <w:b w:val="0"/>
          <w:b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432" behindDoc="0" locked="0" layoutInCell="1" allowOverlap="1">
                <wp:simplePos x="0" y="0"/>
                <wp:positionH relativeFrom="page">
                  <wp:posOffset>793115</wp:posOffset>
                </wp:positionH>
                <wp:positionV relativeFrom="paragraph">
                  <wp:posOffset>4445</wp:posOffset>
                </wp:positionV>
                <wp:extent cx="3971925" cy="1355090"/>
                <wp:effectExtent l="2540" t="2540" r="0" b="4445"/>
                <wp:wrapNone/>
                <wp:docPr id="358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1355090"/>
                        </a:xfrm>
                        <a:prstGeom prst="rect">
                          <a:avLst/>
                        </a:prstGeom>
                        <a:solidFill>
                          <a:srgbClr val="F1F3F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spacing w:before="12"/>
                              <w:rPr>
                                <w:rFonts w:ascii="Helvetica Neue" w:eastAsia="Helvetica Neue" w:hAnsi="Helvetica Neue" w:cs="Helvetica Neue"/>
                                <w:sz w:val="32"/>
                                <w:szCs w:val="32"/>
                              </w:rPr>
                            </w:pPr>
                          </w:p>
                          <w:p w:rsidR="00A500A1" w:rsidRDefault="00A500A1">
                            <w:pPr>
                              <w:ind w:left="494"/>
                              <w:rPr>
                                <w:rFonts w:ascii="Helvetica Neue Light" w:eastAsia="Helvetica Neue Light" w:hAnsi="Helvetica Neue Light" w:cs="Helvetica Neue Ligh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elvetica Neue Light"/>
                                <w:color w:val="58626E"/>
                                <w:sz w:val="28"/>
                              </w:rPr>
                              <w:t>Navigation</w:t>
                            </w:r>
                            <w:r>
                              <w:rPr>
                                <w:rFonts w:ascii="Helvetica Neue Light"/>
                                <w:color w:val="58626E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58626E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Helvetica Neue Light"/>
                                <w:color w:val="58626E"/>
                                <w:spacing w:val="-6"/>
                                <w:sz w:val="28"/>
                              </w:rPr>
                              <w:t>r</w:t>
                            </w:r>
                            <w:r>
                              <w:rPr>
                                <w:rFonts w:ascii="Helvetica Neue Light"/>
                                <w:color w:val="58626E"/>
                                <w:sz w:val="28"/>
                              </w:rPr>
                              <w:t>opdown</w:t>
                            </w:r>
                            <w:r>
                              <w:rPr>
                                <w:rFonts w:ascii="Helvetica Neue Light"/>
                                <w:color w:val="58626E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58626E"/>
                                <w:sz w:val="28"/>
                              </w:rPr>
                              <w:t>Main</w:t>
                            </w: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spacing w:before="189"/>
                              <w:ind w:left="494"/>
                              <w:rPr>
                                <w:rFonts w:ascii="Helvetica Neue Light" w:eastAsia="Helvetica Neue Light" w:hAnsi="Helvetica Neue Light" w:cs="Helvetica Neue Ligh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Helvetica Neue Light"/>
                                <w:color w:val="929BA6"/>
                                <w:sz w:val="24"/>
                              </w:rPr>
                              <w:t>Navigation</w:t>
                            </w:r>
                            <w:r>
                              <w:rPr>
                                <w:rFonts w:ascii="Helvetica Neue Light"/>
                                <w:color w:val="929BA6"/>
                                <w:spacing w:val="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929BA6"/>
                                <w:sz w:val="24"/>
                              </w:rPr>
                              <w:t>D</w:t>
                            </w:r>
                            <w:r>
                              <w:rPr>
                                <w:rFonts w:ascii="Helvetica Neue Light"/>
                                <w:color w:val="929BA6"/>
                                <w:spacing w:val="-5"/>
                                <w:sz w:val="24"/>
                              </w:rPr>
                              <w:t>r</w:t>
                            </w:r>
                            <w:r>
                              <w:rPr>
                                <w:rFonts w:ascii="Helvetica Neue Light"/>
                                <w:color w:val="929BA6"/>
                                <w:sz w:val="24"/>
                              </w:rPr>
                              <w:t>opdown</w:t>
                            </w:r>
                            <w:r>
                              <w:rPr>
                                <w:rFonts w:ascii="Helvetica Neue Light"/>
                                <w:color w:val="929BA6"/>
                                <w:spacing w:val="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 Light"/>
                                <w:color w:val="929BA6"/>
                                <w:sz w:val="24"/>
                              </w:rPr>
                              <w:t>Sub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3" o:spid="_x0000_s1030" type="#_x0000_t202" style="position:absolute;left:0;text-align:left;margin-left:62.45pt;margin-top:.35pt;width:312.75pt;height:106.7pt;z-index:1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" fillcolor="#f1f3f3" stroked="f">
                <v:textbox inset="0,0,0,0">
                  <w:txbxContent>
                    <w:p w:rsidR="00A500A1" w:rsidRDefault="00A500A1">
                      <w:pPr>
                        <w:spacing w:before="12"/>
                        <w:rPr>
                          <w:rFonts w:ascii="Helvetica Neue" w:eastAsia="Helvetica Neue" w:hAnsi="Helvetica Neue" w:cs="Helvetica Neue"/>
                          <w:sz w:val="32"/>
                          <w:szCs w:val="32"/>
                        </w:rPr>
                      </w:pPr>
                    </w:p>
                    <w:p w:rsidR="00A500A1" w:rsidRDefault="00A500A1">
                      <w:pPr>
                        <w:ind w:left="494"/>
                        <w:rPr>
                          <w:rFonts w:ascii="Helvetica Neue Light" w:eastAsia="Helvetica Neue Light" w:hAnsi="Helvetica Neue Light" w:cs="Helvetica Neue Light"/>
                          <w:sz w:val="28"/>
                          <w:szCs w:val="28"/>
                        </w:rPr>
                      </w:pPr>
                      <w:r>
                        <w:rPr>
                          <w:rFonts w:ascii="Helvetica Neue Light"/>
                          <w:color w:val="58626E"/>
                          <w:sz w:val="28"/>
                        </w:rPr>
                        <w:t>Navigation</w:t>
                      </w:r>
                      <w:r>
                        <w:rPr>
                          <w:rFonts w:ascii="Helvetica Neue Light"/>
                          <w:color w:val="58626E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58626E"/>
                          <w:sz w:val="28"/>
                        </w:rPr>
                        <w:t>D</w:t>
                      </w:r>
                      <w:r>
                        <w:rPr>
                          <w:rFonts w:ascii="Helvetica Neue Light"/>
                          <w:color w:val="58626E"/>
                          <w:spacing w:val="-6"/>
                          <w:sz w:val="28"/>
                        </w:rPr>
                        <w:t>r</w:t>
                      </w:r>
                      <w:r>
                        <w:rPr>
                          <w:rFonts w:ascii="Helvetica Neue Light"/>
                          <w:color w:val="58626E"/>
                          <w:sz w:val="28"/>
                        </w:rPr>
                        <w:t>opdown</w:t>
                      </w:r>
                      <w:r>
                        <w:rPr>
                          <w:rFonts w:ascii="Helvetica Neue Light"/>
                          <w:color w:val="58626E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58626E"/>
                          <w:sz w:val="28"/>
                        </w:rPr>
                        <w:t>Main</w:t>
                      </w: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spacing w:before="189"/>
                        <w:ind w:left="494"/>
                        <w:rPr>
                          <w:rFonts w:ascii="Helvetica Neue Light" w:eastAsia="Helvetica Neue Light" w:hAnsi="Helvetica Neue Light" w:cs="Helvetica Neue Light"/>
                          <w:sz w:val="24"/>
                          <w:szCs w:val="24"/>
                        </w:rPr>
                      </w:pPr>
                      <w:r>
                        <w:rPr>
                          <w:rFonts w:ascii="Helvetica Neue Light"/>
                          <w:color w:val="929BA6"/>
                          <w:sz w:val="24"/>
                        </w:rPr>
                        <w:t>Navigation</w:t>
                      </w:r>
                      <w:r>
                        <w:rPr>
                          <w:rFonts w:ascii="Helvetica Neue Light"/>
                          <w:color w:val="929BA6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929BA6"/>
                          <w:sz w:val="24"/>
                        </w:rPr>
                        <w:t>D</w:t>
                      </w:r>
                      <w:r>
                        <w:rPr>
                          <w:rFonts w:ascii="Helvetica Neue Light"/>
                          <w:color w:val="929BA6"/>
                          <w:spacing w:val="-5"/>
                          <w:sz w:val="24"/>
                        </w:rPr>
                        <w:t>r</w:t>
                      </w:r>
                      <w:r>
                        <w:rPr>
                          <w:rFonts w:ascii="Helvetica Neue Light"/>
                          <w:color w:val="929BA6"/>
                          <w:sz w:val="24"/>
                        </w:rPr>
                        <w:t>opdown</w:t>
                      </w:r>
                      <w:r>
                        <w:rPr>
                          <w:rFonts w:ascii="Helvetica Neue Light"/>
                          <w:color w:val="929BA6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Helvetica Neue Light"/>
                          <w:color w:val="929BA6"/>
                          <w:sz w:val="24"/>
                        </w:rPr>
                        <w:t>Sub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color w:val="6D6E71"/>
        </w:rPr>
        <w:t>Navigation Dropdown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Main</w:t>
      </w:r>
    </w:p>
    <w:p w:rsidR="003B50BB" w:rsidRDefault="005E1D8A">
      <w:pPr>
        <w:pStyle w:val="BodyText"/>
        <w:ind w:left="0" w:right="2147"/>
        <w:jc w:val="right"/>
      </w:pPr>
      <w:r>
        <w:rPr>
          <w:color w:val="6D6E71"/>
        </w:rPr>
        <w:t>Color: #57626E</w:t>
      </w:r>
    </w:p>
    <w:p w:rsidR="003B50BB" w:rsidRDefault="005E1D8A">
      <w:pPr>
        <w:pStyle w:val="BodyText"/>
        <w:spacing w:before="45" w:line="295" w:lineRule="auto"/>
        <w:ind w:left="7103" w:right="897"/>
      </w:pPr>
      <w:r>
        <w:rPr>
          <w:color w:val="6D6E71"/>
        </w:rPr>
        <w:t>Font: Helvetica Neue Light Size: 20px / 44px</w:t>
      </w: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ind w:left="0" w:right="652"/>
        <w:jc w:val="right"/>
        <w:rPr>
          <w:b w:val="0"/>
          <w:bCs w:val="0"/>
        </w:rPr>
      </w:pPr>
      <w:r>
        <w:rPr>
          <w:color w:val="6D6E71"/>
        </w:rPr>
        <w:t>Navigation Dropdown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Sub</w:t>
      </w:r>
    </w:p>
    <w:p w:rsidR="003B50BB" w:rsidRDefault="005E1D8A">
      <w:pPr>
        <w:pStyle w:val="BodyText"/>
        <w:ind w:left="0" w:right="2117"/>
        <w:jc w:val="right"/>
      </w:pPr>
      <w:r>
        <w:rPr>
          <w:color w:val="6D6E71"/>
        </w:rPr>
        <w:t>Color: #929BA6</w:t>
      </w:r>
    </w:p>
    <w:p w:rsidR="003B50BB" w:rsidRDefault="005E1D8A">
      <w:pPr>
        <w:pStyle w:val="BodyText"/>
        <w:spacing w:before="45" w:line="295" w:lineRule="auto"/>
        <w:ind w:left="7103" w:right="897"/>
      </w:pPr>
      <w:r>
        <w:rPr>
          <w:color w:val="6D6E71"/>
        </w:rPr>
        <w:t>Font: Helvetica Neue Light Size: 17px / 36px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5E1D8A">
      <w:pPr>
        <w:pStyle w:val="Heading5"/>
        <w:ind w:left="0" w:right="469"/>
        <w:jc w:val="right"/>
        <w:rPr>
          <w:b w:val="0"/>
          <w:bCs w:val="0"/>
        </w:rPr>
      </w:pPr>
      <w:r>
        <w:rPr>
          <w:color w:val="6D6E71"/>
        </w:rPr>
        <w:t>Navigation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Dropdown:hover</w:t>
      </w:r>
    </w:p>
    <w:p w:rsidR="003B50BB" w:rsidRDefault="005E1D8A">
      <w:pPr>
        <w:pStyle w:val="BodyText"/>
        <w:ind w:left="0" w:right="2130"/>
        <w:jc w:val="right"/>
      </w:pPr>
      <w:r>
        <w:rPr>
          <w:color w:val="6D6E71"/>
        </w:rPr>
        <w:t>Color: #0096D5</w:t>
      </w:r>
    </w:p>
    <w:p w:rsidR="003B50BB" w:rsidRDefault="003B50BB">
      <w:pPr>
        <w:jc w:val="right"/>
        <w:sectPr w:rsidR="003B50BB">
          <w:headerReference w:type="default" r:id="rId13"/>
          <w:pgSz w:w="12240" w:h="15840"/>
          <w:pgMar w:top="2340" w:right="600" w:bottom="1820" w:left="1140" w:header="720" w:footer="1638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10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3B50BB">
      <w:pPr>
        <w:rPr>
          <w:rFonts w:ascii="Helvetica Neue" w:eastAsia="Helvetica Neue" w:hAnsi="Helvetica Neue" w:cs="Helvetica Neue"/>
          <w:sz w:val="19"/>
          <w:szCs w:val="19"/>
        </w:rPr>
        <w:sectPr w:rsidR="003B50BB">
          <w:headerReference w:type="default" r:id="rId14"/>
          <w:pgSz w:w="12240" w:h="15840"/>
          <w:pgMar w:top="2340" w:right="600" w:bottom="1820" w:left="1640" w:header="720" w:footer="1638" w:gutter="0"/>
          <w:cols w:space="720"/>
        </w:sectPr>
      </w:pPr>
    </w:p>
    <w:p w:rsidR="003B50BB" w:rsidRDefault="00126754">
      <w:pPr>
        <w:pStyle w:val="BodyText"/>
        <w:spacing w:before="70"/>
        <w:ind w:left="115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" behindDoc="0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1416685</wp:posOffset>
                </wp:positionV>
                <wp:extent cx="2505075" cy="617855"/>
                <wp:effectExtent l="1905" t="8890" r="7620" b="1905"/>
                <wp:wrapNone/>
                <wp:docPr id="347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5075" cy="617855"/>
                          <a:chOff x="1743" y="2231"/>
                          <a:chExt cx="3945" cy="973"/>
                        </a:xfrm>
                      </wpg:grpSpPr>
                      <wpg:grpSp>
                        <wpg:cNvPr id="348" name="Group 300"/>
                        <wpg:cNvGrpSpPr>
                          <a:grpSpLocks/>
                        </wpg:cNvGrpSpPr>
                        <wpg:grpSpPr bwMode="auto">
                          <a:xfrm>
                            <a:off x="1743" y="2258"/>
                            <a:ext cx="3945" cy="946"/>
                            <a:chOff x="1743" y="2258"/>
                            <a:chExt cx="3945" cy="946"/>
                          </a:xfrm>
                        </wpg:grpSpPr>
                        <wps:wsp>
                          <wps:cNvPr id="349" name="Freeform 301"/>
                          <wps:cNvSpPr>
                            <a:spLocks/>
                          </wps:cNvSpPr>
                          <wps:spPr bwMode="auto">
                            <a:xfrm>
                              <a:off x="1743" y="2258"/>
                              <a:ext cx="3945" cy="946"/>
                            </a:xfrm>
                            <a:custGeom>
                              <a:avLst/>
                              <a:gdLst>
                                <a:gd name="T0" fmla="+- 0 5634 1743"/>
                                <a:gd name="T1" fmla="*/ T0 w 3945"/>
                                <a:gd name="T2" fmla="+- 0 2258 2258"/>
                                <a:gd name="T3" fmla="*/ 2258 h 946"/>
                                <a:gd name="T4" fmla="+- 0 1797 1743"/>
                                <a:gd name="T5" fmla="*/ T4 w 3945"/>
                                <a:gd name="T6" fmla="+- 0 2258 2258"/>
                                <a:gd name="T7" fmla="*/ 2258 h 946"/>
                                <a:gd name="T8" fmla="+- 0 1775 1743"/>
                                <a:gd name="T9" fmla="*/ T8 w 3945"/>
                                <a:gd name="T10" fmla="+- 0 2263 2258"/>
                                <a:gd name="T11" fmla="*/ 2263 h 946"/>
                                <a:gd name="T12" fmla="+- 0 1758 1743"/>
                                <a:gd name="T13" fmla="*/ T12 w 3945"/>
                                <a:gd name="T14" fmla="+- 0 2275 2258"/>
                                <a:gd name="T15" fmla="*/ 2275 h 946"/>
                                <a:gd name="T16" fmla="+- 0 1747 1743"/>
                                <a:gd name="T17" fmla="*/ T16 w 3945"/>
                                <a:gd name="T18" fmla="+- 0 2294 2258"/>
                                <a:gd name="T19" fmla="*/ 2294 h 946"/>
                                <a:gd name="T20" fmla="+- 0 1743 1743"/>
                                <a:gd name="T21" fmla="*/ T20 w 3945"/>
                                <a:gd name="T22" fmla="+- 0 3150 2258"/>
                                <a:gd name="T23" fmla="*/ 3150 h 946"/>
                                <a:gd name="T24" fmla="+- 0 1748 1743"/>
                                <a:gd name="T25" fmla="*/ T24 w 3945"/>
                                <a:gd name="T26" fmla="+- 0 3172 2258"/>
                                <a:gd name="T27" fmla="*/ 3172 h 946"/>
                                <a:gd name="T28" fmla="+- 0 1761 1743"/>
                                <a:gd name="T29" fmla="*/ T28 w 3945"/>
                                <a:gd name="T30" fmla="+- 0 3189 2258"/>
                                <a:gd name="T31" fmla="*/ 3189 h 946"/>
                                <a:gd name="T32" fmla="+- 0 1779 1743"/>
                                <a:gd name="T33" fmla="*/ T32 w 3945"/>
                                <a:gd name="T34" fmla="+- 0 3200 2258"/>
                                <a:gd name="T35" fmla="*/ 3200 h 946"/>
                                <a:gd name="T36" fmla="+- 0 5634 1743"/>
                                <a:gd name="T37" fmla="*/ T36 w 3945"/>
                                <a:gd name="T38" fmla="+- 0 3204 2258"/>
                                <a:gd name="T39" fmla="*/ 3204 h 946"/>
                                <a:gd name="T40" fmla="+- 0 5656 1743"/>
                                <a:gd name="T41" fmla="*/ T40 w 3945"/>
                                <a:gd name="T42" fmla="+- 0 3199 2258"/>
                                <a:gd name="T43" fmla="*/ 3199 h 946"/>
                                <a:gd name="T44" fmla="+- 0 5674 1743"/>
                                <a:gd name="T45" fmla="*/ T44 w 3945"/>
                                <a:gd name="T46" fmla="+- 0 3186 2258"/>
                                <a:gd name="T47" fmla="*/ 3186 h 946"/>
                                <a:gd name="T48" fmla="+- 0 5685 1743"/>
                                <a:gd name="T49" fmla="*/ T48 w 3945"/>
                                <a:gd name="T50" fmla="+- 0 3168 2258"/>
                                <a:gd name="T51" fmla="*/ 3168 h 946"/>
                                <a:gd name="T52" fmla="+- 0 5688 1743"/>
                                <a:gd name="T53" fmla="*/ T52 w 3945"/>
                                <a:gd name="T54" fmla="+- 0 2312 2258"/>
                                <a:gd name="T55" fmla="*/ 2312 h 946"/>
                                <a:gd name="T56" fmla="+- 0 5683 1743"/>
                                <a:gd name="T57" fmla="*/ T56 w 3945"/>
                                <a:gd name="T58" fmla="+- 0 2290 2258"/>
                                <a:gd name="T59" fmla="*/ 2290 h 946"/>
                                <a:gd name="T60" fmla="+- 0 5671 1743"/>
                                <a:gd name="T61" fmla="*/ T60 w 3945"/>
                                <a:gd name="T62" fmla="+- 0 2272 2258"/>
                                <a:gd name="T63" fmla="*/ 2272 h 946"/>
                                <a:gd name="T64" fmla="+- 0 5652 1743"/>
                                <a:gd name="T65" fmla="*/ T64 w 3945"/>
                                <a:gd name="T66" fmla="+- 0 2261 2258"/>
                                <a:gd name="T67" fmla="*/ 2261 h 946"/>
                                <a:gd name="T68" fmla="+- 0 5634 1743"/>
                                <a:gd name="T69" fmla="*/ T68 w 3945"/>
                                <a:gd name="T70" fmla="+- 0 2258 2258"/>
                                <a:gd name="T71" fmla="*/ 2258 h 9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3945" h="946">
                                  <a:moveTo>
                                    <a:pt x="3891" y="0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4" y="36"/>
                                  </a:lnTo>
                                  <a:lnTo>
                                    <a:pt x="0" y="892"/>
                                  </a:lnTo>
                                  <a:lnTo>
                                    <a:pt x="5" y="914"/>
                                  </a:lnTo>
                                  <a:lnTo>
                                    <a:pt x="18" y="931"/>
                                  </a:lnTo>
                                  <a:lnTo>
                                    <a:pt x="36" y="942"/>
                                  </a:lnTo>
                                  <a:lnTo>
                                    <a:pt x="3891" y="946"/>
                                  </a:lnTo>
                                  <a:lnTo>
                                    <a:pt x="3913" y="941"/>
                                  </a:lnTo>
                                  <a:lnTo>
                                    <a:pt x="3931" y="928"/>
                                  </a:lnTo>
                                  <a:lnTo>
                                    <a:pt x="3942" y="910"/>
                                  </a:lnTo>
                                  <a:lnTo>
                                    <a:pt x="3945" y="54"/>
                                  </a:lnTo>
                                  <a:lnTo>
                                    <a:pt x="3940" y="32"/>
                                  </a:lnTo>
                                  <a:lnTo>
                                    <a:pt x="3928" y="14"/>
                                  </a:lnTo>
                                  <a:lnTo>
                                    <a:pt x="3909" y="3"/>
                                  </a:lnTo>
                                  <a:lnTo>
                                    <a:pt x="38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EDEDE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0" name="Group 298"/>
                        <wpg:cNvGrpSpPr>
                          <a:grpSpLocks/>
                        </wpg:cNvGrpSpPr>
                        <wpg:grpSpPr bwMode="auto">
                          <a:xfrm>
                            <a:off x="1743" y="2231"/>
                            <a:ext cx="3945" cy="946"/>
                            <a:chOff x="1743" y="2231"/>
                            <a:chExt cx="3945" cy="946"/>
                          </a:xfrm>
                        </wpg:grpSpPr>
                        <wps:wsp>
                          <wps:cNvPr id="351" name="Freeform 299"/>
                          <wps:cNvSpPr>
                            <a:spLocks/>
                          </wps:cNvSpPr>
                          <wps:spPr bwMode="auto">
                            <a:xfrm>
                              <a:off x="1743" y="2231"/>
                              <a:ext cx="3945" cy="946"/>
                            </a:xfrm>
                            <a:custGeom>
                              <a:avLst/>
                              <a:gdLst>
                                <a:gd name="T0" fmla="+- 0 5634 1743"/>
                                <a:gd name="T1" fmla="*/ T0 w 3945"/>
                                <a:gd name="T2" fmla="+- 0 2231 2231"/>
                                <a:gd name="T3" fmla="*/ 2231 h 946"/>
                                <a:gd name="T4" fmla="+- 0 1797 1743"/>
                                <a:gd name="T5" fmla="*/ T4 w 3945"/>
                                <a:gd name="T6" fmla="+- 0 2231 2231"/>
                                <a:gd name="T7" fmla="*/ 2231 h 946"/>
                                <a:gd name="T8" fmla="+- 0 1779 1743"/>
                                <a:gd name="T9" fmla="*/ T8 w 3945"/>
                                <a:gd name="T10" fmla="+- 0 2234 2231"/>
                                <a:gd name="T11" fmla="*/ 2234 h 946"/>
                                <a:gd name="T12" fmla="+- 0 1761 1743"/>
                                <a:gd name="T13" fmla="*/ T12 w 3945"/>
                                <a:gd name="T14" fmla="+- 0 2245 2231"/>
                                <a:gd name="T15" fmla="*/ 2245 h 946"/>
                                <a:gd name="T16" fmla="+- 0 1748 1743"/>
                                <a:gd name="T17" fmla="*/ T16 w 3945"/>
                                <a:gd name="T18" fmla="+- 0 2263 2231"/>
                                <a:gd name="T19" fmla="*/ 2263 h 946"/>
                                <a:gd name="T20" fmla="+- 0 1743 1743"/>
                                <a:gd name="T21" fmla="*/ T20 w 3945"/>
                                <a:gd name="T22" fmla="+- 0 2285 2231"/>
                                <a:gd name="T23" fmla="*/ 2285 h 946"/>
                                <a:gd name="T24" fmla="+- 0 1747 1743"/>
                                <a:gd name="T25" fmla="*/ T24 w 3945"/>
                                <a:gd name="T26" fmla="+- 0 3141 2231"/>
                                <a:gd name="T27" fmla="*/ 3141 h 946"/>
                                <a:gd name="T28" fmla="+- 0 1758 1743"/>
                                <a:gd name="T29" fmla="*/ T28 w 3945"/>
                                <a:gd name="T30" fmla="+- 0 3159 2231"/>
                                <a:gd name="T31" fmla="*/ 3159 h 946"/>
                                <a:gd name="T32" fmla="+- 0 1775 1743"/>
                                <a:gd name="T33" fmla="*/ T32 w 3945"/>
                                <a:gd name="T34" fmla="+- 0 3172 2231"/>
                                <a:gd name="T35" fmla="*/ 3172 h 946"/>
                                <a:gd name="T36" fmla="+- 0 1797 1743"/>
                                <a:gd name="T37" fmla="*/ T36 w 3945"/>
                                <a:gd name="T38" fmla="+- 0 3177 2231"/>
                                <a:gd name="T39" fmla="*/ 3177 h 946"/>
                                <a:gd name="T40" fmla="+- 0 5652 1743"/>
                                <a:gd name="T41" fmla="*/ T40 w 3945"/>
                                <a:gd name="T42" fmla="+- 0 3173 2231"/>
                                <a:gd name="T43" fmla="*/ 3173 h 946"/>
                                <a:gd name="T44" fmla="+- 0 5671 1743"/>
                                <a:gd name="T45" fmla="*/ T44 w 3945"/>
                                <a:gd name="T46" fmla="+- 0 3162 2231"/>
                                <a:gd name="T47" fmla="*/ 3162 h 946"/>
                                <a:gd name="T48" fmla="+- 0 5683 1743"/>
                                <a:gd name="T49" fmla="*/ T48 w 3945"/>
                                <a:gd name="T50" fmla="+- 0 3145 2231"/>
                                <a:gd name="T51" fmla="*/ 3145 h 946"/>
                                <a:gd name="T52" fmla="+- 0 5688 1743"/>
                                <a:gd name="T53" fmla="*/ T52 w 3945"/>
                                <a:gd name="T54" fmla="+- 0 3123 2231"/>
                                <a:gd name="T55" fmla="*/ 3123 h 946"/>
                                <a:gd name="T56" fmla="+- 0 5685 1743"/>
                                <a:gd name="T57" fmla="*/ T56 w 3945"/>
                                <a:gd name="T58" fmla="+- 0 2267 2231"/>
                                <a:gd name="T59" fmla="*/ 2267 h 946"/>
                                <a:gd name="T60" fmla="+- 0 5674 1743"/>
                                <a:gd name="T61" fmla="*/ T60 w 3945"/>
                                <a:gd name="T62" fmla="+- 0 2248 2231"/>
                                <a:gd name="T63" fmla="*/ 2248 h 946"/>
                                <a:gd name="T64" fmla="+- 0 5656 1743"/>
                                <a:gd name="T65" fmla="*/ T64 w 3945"/>
                                <a:gd name="T66" fmla="+- 0 2236 2231"/>
                                <a:gd name="T67" fmla="*/ 2236 h 946"/>
                                <a:gd name="T68" fmla="+- 0 5634 1743"/>
                                <a:gd name="T69" fmla="*/ T68 w 3945"/>
                                <a:gd name="T70" fmla="+- 0 2231 2231"/>
                                <a:gd name="T71" fmla="*/ 2231 h 9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3945" h="946">
                                  <a:moveTo>
                                    <a:pt x="3891" y="0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36" y="3"/>
                                  </a:lnTo>
                                  <a:lnTo>
                                    <a:pt x="18" y="14"/>
                                  </a:lnTo>
                                  <a:lnTo>
                                    <a:pt x="5" y="3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4" y="910"/>
                                  </a:lnTo>
                                  <a:lnTo>
                                    <a:pt x="15" y="928"/>
                                  </a:lnTo>
                                  <a:lnTo>
                                    <a:pt x="32" y="941"/>
                                  </a:lnTo>
                                  <a:lnTo>
                                    <a:pt x="54" y="946"/>
                                  </a:lnTo>
                                  <a:lnTo>
                                    <a:pt x="3909" y="942"/>
                                  </a:lnTo>
                                  <a:lnTo>
                                    <a:pt x="3928" y="931"/>
                                  </a:lnTo>
                                  <a:lnTo>
                                    <a:pt x="3940" y="914"/>
                                  </a:lnTo>
                                  <a:lnTo>
                                    <a:pt x="3945" y="892"/>
                                  </a:lnTo>
                                  <a:lnTo>
                                    <a:pt x="3942" y="36"/>
                                  </a:lnTo>
                                  <a:lnTo>
                                    <a:pt x="3931" y="17"/>
                                  </a:lnTo>
                                  <a:lnTo>
                                    <a:pt x="3913" y="5"/>
                                  </a:lnTo>
                                  <a:lnTo>
                                    <a:pt x="38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A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2" name="Group 293"/>
                        <wpg:cNvGrpSpPr>
                          <a:grpSpLocks/>
                        </wpg:cNvGrpSpPr>
                        <wpg:grpSpPr bwMode="auto">
                          <a:xfrm>
                            <a:off x="2216" y="2531"/>
                            <a:ext cx="264" cy="350"/>
                            <a:chOff x="2216" y="2531"/>
                            <a:chExt cx="264" cy="350"/>
                          </a:xfrm>
                        </wpg:grpSpPr>
                        <wps:wsp>
                          <wps:cNvPr id="353" name="Freeform 297"/>
                          <wps:cNvSpPr>
                            <a:spLocks/>
                          </wps:cNvSpPr>
                          <wps:spPr bwMode="auto">
                            <a:xfrm>
                              <a:off x="2216" y="2531"/>
                              <a:ext cx="264" cy="350"/>
                            </a:xfrm>
                            <a:custGeom>
                              <a:avLst/>
                              <a:gdLst>
                                <a:gd name="T0" fmla="+- 0 2216 2216"/>
                                <a:gd name="T1" fmla="*/ T0 w 264"/>
                                <a:gd name="T2" fmla="+- 0 2678 2531"/>
                                <a:gd name="T3" fmla="*/ 2678 h 350"/>
                                <a:gd name="T4" fmla="+- 0 2216 2216"/>
                                <a:gd name="T5" fmla="*/ T4 w 264"/>
                                <a:gd name="T6" fmla="+- 0 2759 2531"/>
                                <a:gd name="T7" fmla="*/ 2759 h 350"/>
                                <a:gd name="T8" fmla="+- 0 2349 2216"/>
                                <a:gd name="T9" fmla="*/ T8 w 264"/>
                                <a:gd name="T10" fmla="+- 0 2880 2531"/>
                                <a:gd name="T11" fmla="*/ 2880 h 350"/>
                                <a:gd name="T12" fmla="+- 0 2467 2216"/>
                                <a:gd name="T13" fmla="*/ T12 w 264"/>
                                <a:gd name="T14" fmla="+- 0 2770 2531"/>
                                <a:gd name="T15" fmla="*/ 2770 h 350"/>
                                <a:gd name="T16" fmla="+- 0 2317 2216"/>
                                <a:gd name="T17" fmla="*/ T16 w 264"/>
                                <a:gd name="T18" fmla="+- 0 2770 2531"/>
                                <a:gd name="T19" fmla="*/ 2770 h 350"/>
                                <a:gd name="T20" fmla="+- 0 2216 2216"/>
                                <a:gd name="T21" fmla="*/ T20 w 264"/>
                                <a:gd name="T22" fmla="+- 0 2678 2531"/>
                                <a:gd name="T23" fmla="*/ 2678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4" h="350">
                                  <a:moveTo>
                                    <a:pt x="0" y="147"/>
                                  </a:moveTo>
                                  <a:lnTo>
                                    <a:pt x="0" y="228"/>
                                  </a:lnTo>
                                  <a:lnTo>
                                    <a:pt x="133" y="349"/>
                                  </a:lnTo>
                                  <a:lnTo>
                                    <a:pt x="251" y="239"/>
                                  </a:lnTo>
                                  <a:lnTo>
                                    <a:pt x="101" y="239"/>
                                  </a:lnTo>
                                  <a:lnTo>
                                    <a:pt x="0" y="1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970A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4" name="Freeform 296"/>
                          <wps:cNvSpPr>
                            <a:spLocks/>
                          </wps:cNvSpPr>
                          <wps:spPr bwMode="auto">
                            <a:xfrm>
                              <a:off x="2216" y="2531"/>
                              <a:ext cx="264" cy="350"/>
                            </a:xfrm>
                            <a:custGeom>
                              <a:avLst/>
                              <a:gdLst>
                                <a:gd name="T0" fmla="+- 0 2378 2216"/>
                                <a:gd name="T1" fmla="*/ T0 w 264"/>
                                <a:gd name="T2" fmla="+- 0 2531 2531"/>
                                <a:gd name="T3" fmla="*/ 2531 h 350"/>
                                <a:gd name="T4" fmla="+- 0 2317 2216"/>
                                <a:gd name="T5" fmla="*/ T4 w 264"/>
                                <a:gd name="T6" fmla="+- 0 2531 2531"/>
                                <a:gd name="T7" fmla="*/ 2531 h 350"/>
                                <a:gd name="T8" fmla="+- 0 2317 2216"/>
                                <a:gd name="T9" fmla="*/ T8 w 264"/>
                                <a:gd name="T10" fmla="+- 0 2770 2531"/>
                                <a:gd name="T11" fmla="*/ 2770 h 350"/>
                                <a:gd name="T12" fmla="+- 0 2378 2216"/>
                                <a:gd name="T13" fmla="*/ T12 w 264"/>
                                <a:gd name="T14" fmla="+- 0 2770 2531"/>
                                <a:gd name="T15" fmla="*/ 2770 h 350"/>
                                <a:gd name="T16" fmla="+- 0 2378 2216"/>
                                <a:gd name="T17" fmla="*/ T16 w 264"/>
                                <a:gd name="T18" fmla="+- 0 2531 2531"/>
                                <a:gd name="T19" fmla="*/ 2531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4" h="350">
                                  <a:moveTo>
                                    <a:pt x="162" y="0"/>
                                  </a:moveTo>
                                  <a:lnTo>
                                    <a:pt x="101" y="0"/>
                                  </a:lnTo>
                                  <a:lnTo>
                                    <a:pt x="101" y="239"/>
                                  </a:lnTo>
                                  <a:lnTo>
                                    <a:pt x="162" y="239"/>
                                  </a:lnTo>
                                  <a:lnTo>
                                    <a:pt x="1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970A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5" name="Freeform 295"/>
                          <wps:cNvSpPr>
                            <a:spLocks/>
                          </wps:cNvSpPr>
                          <wps:spPr bwMode="auto">
                            <a:xfrm>
                              <a:off x="2216" y="2531"/>
                              <a:ext cx="264" cy="350"/>
                            </a:xfrm>
                            <a:custGeom>
                              <a:avLst/>
                              <a:gdLst>
                                <a:gd name="T0" fmla="+- 0 2479 2216"/>
                                <a:gd name="T1" fmla="*/ T0 w 264"/>
                                <a:gd name="T2" fmla="+- 0 2678 2531"/>
                                <a:gd name="T3" fmla="*/ 2678 h 350"/>
                                <a:gd name="T4" fmla="+- 0 2378 2216"/>
                                <a:gd name="T5" fmla="*/ T4 w 264"/>
                                <a:gd name="T6" fmla="+- 0 2770 2531"/>
                                <a:gd name="T7" fmla="*/ 2770 h 350"/>
                                <a:gd name="T8" fmla="+- 0 2467 2216"/>
                                <a:gd name="T9" fmla="*/ T8 w 264"/>
                                <a:gd name="T10" fmla="+- 0 2770 2531"/>
                                <a:gd name="T11" fmla="*/ 2770 h 350"/>
                                <a:gd name="T12" fmla="+- 0 2479 2216"/>
                                <a:gd name="T13" fmla="*/ T12 w 264"/>
                                <a:gd name="T14" fmla="+- 0 2759 2531"/>
                                <a:gd name="T15" fmla="*/ 2759 h 350"/>
                                <a:gd name="T16" fmla="+- 0 2479 2216"/>
                                <a:gd name="T17" fmla="*/ T16 w 264"/>
                                <a:gd name="T18" fmla="+- 0 2678 2531"/>
                                <a:gd name="T19" fmla="*/ 2678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4" h="350">
                                  <a:moveTo>
                                    <a:pt x="263" y="147"/>
                                  </a:moveTo>
                                  <a:lnTo>
                                    <a:pt x="162" y="239"/>
                                  </a:lnTo>
                                  <a:lnTo>
                                    <a:pt x="251" y="239"/>
                                  </a:lnTo>
                                  <a:lnTo>
                                    <a:pt x="263" y="228"/>
                                  </a:lnTo>
                                  <a:lnTo>
                                    <a:pt x="263" y="1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970A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6" name="Text Box 2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3" y="2231"/>
                              <a:ext cx="3945" cy="9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before="4"/>
                                  <w:rPr>
                                    <w:rFonts w:ascii="Helvetica Neue" w:eastAsia="Helvetica Neue" w:hAnsi="Helvetica Neue" w:cs="Helvetica Neue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A500A1" w:rsidRDefault="00A500A1">
                                <w:pPr>
                                  <w:spacing w:line="265" w:lineRule="exact"/>
                                  <w:ind w:left="931"/>
                                  <w:rPr>
                                    <w:rFonts w:ascii="Helvetica Neue" w:eastAsia="Helvetica Neue" w:hAnsi="Helvetica Neue" w:cs="Helvetica Neue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Download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Case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Study</w:t>
                                </w:r>
                              </w:p>
                              <w:p w:rsidR="00A500A1" w:rsidRDefault="00A500A1">
                                <w:pPr>
                                  <w:spacing w:line="214" w:lineRule="exact"/>
                                  <w:ind w:left="931"/>
                                  <w:rPr>
                                    <w:rFonts w:ascii="Helvetica Neue Light" w:eastAsia="Helvetica Neue Light" w:hAnsi="Helvetica Neue Light" w:cs="Helvetica Neue Light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Helvetica Neue Light"/>
                                    <w:color w:val="FFFFFF"/>
                                    <w:sz w:val="18"/>
                                  </w:rPr>
                                  <w:t>PDF(406KB)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2" o:spid="_x0000_s1031" style="position:absolute;left:0;text-align:left;margin-left:87.15pt;margin-top:111.55pt;width:197.25pt;height:48.65pt;z-index:1576;mso-position-horizontal-relative:page;mso-position-vertical-relative:text" coordorigin="1743,2231" coordsize="3945,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">
                <v:group id="Group 300" o:spid="_x0000_s1032" style="position:absolute;left:1743;top:2258;width:3945;height:946" coordorigin="1743,2258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<v:shape id="Freeform 301" o:spid="_x0000_s1033" style="position:absolute;left:1743;top:2258;width:3945;height:946;visibility:visible;mso-wrap-style:square;v-text-anchor:top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" path="m3891,l54,,32,5,15,17,4,36,,892r5,22l18,931r18,11l3891,946r22,-5l3931,928r11,-18l3945,54r-5,-22l3928,14,3909,3,3891,xe" fillcolor="#dedede" stroked="f">
                    <v:path arrowok="t" o:connecttype="custom" o:connectlocs="3891,2258;54,2258;32,2263;15,2275;4,2294;0,3150;5,3172;18,3189;36,3200;3891,3204;3913,3199;3931,3186;3942,3168;3945,2312;3940,2290;3928,2272;3909,2261;3891,2258" o:connectangles="0,0,0,0,0,0,0,0,0,0,0,0,0,0,0,0,0,0"/>
                  </v:shape>
                </v:group>
                <v:group id="Group 298" o:spid="_x0000_s1034" style="position:absolute;left:1743;top:2231;width:3945;height:946" coordorigin="1743,2231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shape id="Freeform 299" o:spid="_x0000_s1035" style="position:absolute;left:1743;top:2231;width:3945;height:946;visibility:visible;mso-wrap-style:square;v-text-anchor:top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" path="m3891,l54,,36,3,18,14,5,32,,54,4,910r11,18l32,941r22,5l3909,942r19,-11l3940,914r5,-22l3942,36,3931,17,3913,5,3891,xe" fillcolor="#0a96d4" stroked="f">
                    <v:path arrowok="t" o:connecttype="custom" o:connectlocs="3891,2231;54,2231;36,2234;18,2245;5,2263;0,2285;4,3141;15,3159;32,3172;54,3177;3909,3173;3928,3162;3940,3145;3945,3123;3942,2267;3931,2248;3913,2236;3891,2231" o:connectangles="0,0,0,0,0,0,0,0,0,0,0,0,0,0,0,0,0,0"/>
                  </v:shape>
                </v:group>
                <v:group id="Group 293" o:spid="_x0000_s1036" style="position:absolute;left:2216;top:2531;width:264;height:350" coordorigin="2216,2531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shape id="Freeform 297" o:spid="_x0000_s1037" style="position:absolute;left:2216;top:2531;width:264;height:350;visibility:visible;mso-wrap-style:square;v-text-anchor:top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" path="m,147r,81l133,349,251,239r-150,l,147xe" fillcolor="#0970a1" stroked="f">
                    <v:path arrowok="t" o:connecttype="custom" o:connectlocs="0,2678;0,2759;133,2880;251,2770;101,2770;0,2678" o:connectangles="0,0,0,0,0,0"/>
                  </v:shape>
                  <v:shape id="Freeform 296" o:spid="_x0000_s1038" style="position:absolute;left:2216;top:2531;width:264;height:350;visibility:visible;mso-wrap-style:square;v-text-anchor:top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" path="m162,l101,r,239l162,239,162,xe" fillcolor="#0970a1" stroked="f">
                    <v:path arrowok="t" o:connecttype="custom" o:connectlocs="162,2531;101,2531;101,2770;162,2770;162,2531" o:connectangles="0,0,0,0,0"/>
                  </v:shape>
                  <v:shape id="Freeform 295" o:spid="_x0000_s1039" style="position:absolute;left:2216;top:2531;width:264;height:350;visibility:visible;mso-wrap-style:square;v-text-anchor:top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" path="m263,147l162,239r89,l263,228r,-81xe" fillcolor="#0970a1" stroked="f">
                    <v:path arrowok="t" o:connecttype="custom" o:connectlocs="263,2678;162,2770;251,2770;263,2759;263,2678" o:connectangles="0,0,0,0,0"/>
                  </v:shape>
                  <v:shape id="Text Box 294" o:spid="_x0000_s1040" type="#_x0000_t202" style="position:absolute;left:1743;top:2231;width:3945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  <v:textbox inset="0,0,0,0">
                      <w:txbxContent>
                        <w:p w:rsidR="00A500A1" w:rsidRDefault="00A500A1">
                          <w:pPr>
                            <w:spacing w:before="4"/>
                            <w:rPr>
                              <w:rFonts w:ascii="Helvetica Neue" w:eastAsia="Helvetica Neue" w:hAnsi="Helvetica Neue" w:cs="Helvetica Neue"/>
                              <w:sz w:val="18"/>
                              <w:szCs w:val="18"/>
                            </w:rPr>
                          </w:pPr>
                        </w:p>
                        <w:p w:rsidR="00A500A1" w:rsidRDefault="00A500A1">
                          <w:pPr>
                            <w:spacing w:line="265" w:lineRule="exact"/>
                            <w:ind w:left="931"/>
                            <w:rPr>
                              <w:rFonts w:ascii="Helvetica Neue" w:eastAsia="Helvetica Neue" w:hAnsi="Helvetica Neue" w:cs="Helvetica Neue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Download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Case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Study</w:t>
                          </w:r>
                        </w:p>
                        <w:p w:rsidR="00A500A1" w:rsidRDefault="00A500A1">
                          <w:pPr>
                            <w:spacing w:line="214" w:lineRule="exact"/>
                            <w:ind w:left="931"/>
                            <w:rPr>
                              <w:rFonts w:ascii="Helvetica Neue Light" w:eastAsia="Helvetica Neue Light" w:hAnsi="Helvetica Neue Light" w:cs="Helvetica Neue Light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Helvetica Neue Light"/>
                              <w:color w:val="FFFFFF"/>
                              <w:sz w:val="18"/>
                            </w:rPr>
                            <w:t>PDF(406KB)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72" behindDoc="0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2155825</wp:posOffset>
                </wp:positionV>
                <wp:extent cx="2505075" cy="617855"/>
                <wp:effectExtent l="1905" t="5080" r="7620" b="5715"/>
                <wp:wrapNone/>
                <wp:docPr id="337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5075" cy="617855"/>
                          <a:chOff x="1743" y="3395"/>
                          <a:chExt cx="3945" cy="973"/>
                        </a:xfrm>
                      </wpg:grpSpPr>
                      <wpg:grpSp>
                        <wpg:cNvPr id="338" name="Group 290"/>
                        <wpg:cNvGrpSpPr>
                          <a:grpSpLocks/>
                        </wpg:cNvGrpSpPr>
                        <wpg:grpSpPr bwMode="auto">
                          <a:xfrm>
                            <a:off x="1743" y="3422"/>
                            <a:ext cx="3945" cy="946"/>
                            <a:chOff x="1743" y="3422"/>
                            <a:chExt cx="3945" cy="946"/>
                          </a:xfrm>
                        </wpg:grpSpPr>
                        <wps:wsp>
                          <wps:cNvPr id="339" name="Freeform 291"/>
                          <wps:cNvSpPr>
                            <a:spLocks/>
                          </wps:cNvSpPr>
                          <wps:spPr bwMode="auto">
                            <a:xfrm>
                              <a:off x="1743" y="3422"/>
                              <a:ext cx="3945" cy="946"/>
                            </a:xfrm>
                            <a:custGeom>
                              <a:avLst/>
                              <a:gdLst>
                                <a:gd name="T0" fmla="+- 0 5634 1743"/>
                                <a:gd name="T1" fmla="*/ T0 w 3945"/>
                                <a:gd name="T2" fmla="+- 0 3422 3422"/>
                                <a:gd name="T3" fmla="*/ 3422 h 946"/>
                                <a:gd name="T4" fmla="+- 0 1797 1743"/>
                                <a:gd name="T5" fmla="*/ T4 w 3945"/>
                                <a:gd name="T6" fmla="+- 0 3422 3422"/>
                                <a:gd name="T7" fmla="*/ 3422 h 946"/>
                                <a:gd name="T8" fmla="+- 0 1775 1743"/>
                                <a:gd name="T9" fmla="*/ T8 w 3945"/>
                                <a:gd name="T10" fmla="+- 0 3427 3422"/>
                                <a:gd name="T11" fmla="*/ 3427 h 946"/>
                                <a:gd name="T12" fmla="+- 0 1758 1743"/>
                                <a:gd name="T13" fmla="*/ T12 w 3945"/>
                                <a:gd name="T14" fmla="+- 0 3439 3422"/>
                                <a:gd name="T15" fmla="*/ 3439 h 946"/>
                                <a:gd name="T16" fmla="+- 0 1747 1743"/>
                                <a:gd name="T17" fmla="*/ T16 w 3945"/>
                                <a:gd name="T18" fmla="+- 0 3458 3422"/>
                                <a:gd name="T19" fmla="*/ 3458 h 946"/>
                                <a:gd name="T20" fmla="+- 0 1743 1743"/>
                                <a:gd name="T21" fmla="*/ T20 w 3945"/>
                                <a:gd name="T22" fmla="+- 0 4314 3422"/>
                                <a:gd name="T23" fmla="*/ 4314 h 946"/>
                                <a:gd name="T24" fmla="+- 0 1748 1743"/>
                                <a:gd name="T25" fmla="*/ T24 w 3945"/>
                                <a:gd name="T26" fmla="+- 0 4336 3422"/>
                                <a:gd name="T27" fmla="*/ 4336 h 946"/>
                                <a:gd name="T28" fmla="+- 0 1761 1743"/>
                                <a:gd name="T29" fmla="*/ T28 w 3945"/>
                                <a:gd name="T30" fmla="+- 0 4353 3422"/>
                                <a:gd name="T31" fmla="*/ 4353 h 946"/>
                                <a:gd name="T32" fmla="+- 0 1779 1743"/>
                                <a:gd name="T33" fmla="*/ T32 w 3945"/>
                                <a:gd name="T34" fmla="+- 0 4364 3422"/>
                                <a:gd name="T35" fmla="*/ 4364 h 946"/>
                                <a:gd name="T36" fmla="+- 0 5634 1743"/>
                                <a:gd name="T37" fmla="*/ T36 w 3945"/>
                                <a:gd name="T38" fmla="+- 0 4368 3422"/>
                                <a:gd name="T39" fmla="*/ 4368 h 946"/>
                                <a:gd name="T40" fmla="+- 0 5656 1743"/>
                                <a:gd name="T41" fmla="*/ T40 w 3945"/>
                                <a:gd name="T42" fmla="+- 0 4363 3422"/>
                                <a:gd name="T43" fmla="*/ 4363 h 946"/>
                                <a:gd name="T44" fmla="+- 0 5674 1743"/>
                                <a:gd name="T45" fmla="*/ T44 w 3945"/>
                                <a:gd name="T46" fmla="+- 0 4350 3422"/>
                                <a:gd name="T47" fmla="*/ 4350 h 946"/>
                                <a:gd name="T48" fmla="+- 0 5685 1743"/>
                                <a:gd name="T49" fmla="*/ T48 w 3945"/>
                                <a:gd name="T50" fmla="+- 0 4332 3422"/>
                                <a:gd name="T51" fmla="*/ 4332 h 946"/>
                                <a:gd name="T52" fmla="+- 0 5688 1743"/>
                                <a:gd name="T53" fmla="*/ T52 w 3945"/>
                                <a:gd name="T54" fmla="+- 0 3476 3422"/>
                                <a:gd name="T55" fmla="*/ 3476 h 946"/>
                                <a:gd name="T56" fmla="+- 0 5683 1743"/>
                                <a:gd name="T57" fmla="*/ T56 w 3945"/>
                                <a:gd name="T58" fmla="+- 0 3454 3422"/>
                                <a:gd name="T59" fmla="*/ 3454 h 946"/>
                                <a:gd name="T60" fmla="+- 0 5671 1743"/>
                                <a:gd name="T61" fmla="*/ T60 w 3945"/>
                                <a:gd name="T62" fmla="+- 0 3436 3422"/>
                                <a:gd name="T63" fmla="*/ 3436 h 946"/>
                                <a:gd name="T64" fmla="+- 0 5652 1743"/>
                                <a:gd name="T65" fmla="*/ T64 w 3945"/>
                                <a:gd name="T66" fmla="+- 0 3425 3422"/>
                                <a:gd name="T67" fmla="*/ 3425 h 946"/>
                                <a:gd name="T68" fmla="+- 0 5634 1743"/>
                                <a:gd name="T69" fmla="*/ T68 w 3945"/>
                                <a:gd name="T70" fmla="+- 0 3422 3422"/>
                                <a:gd name="T71" fmla="*/ 3422 h 9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3945" h="946">
                                  <a:moveTo>
                                    <a:pt x="3891" y="0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4" y="36"/>
                                  </a:lnTo>
                                  <a:lnTo>
                                    <a:pt x="0" y="892"/>
                                  </a:lnTo>
                                  <a:lnTo>
                                    <a:pt x="5" y="914"/>
                                  </a:lnTo>
                                  <a:lnTo>
                                    <a:pt x="18" y="931"/>
                                  </a:lnTo>
                                  <a:lnTo>
                                    <a:pt x="36" y="942"/>
                                  </a:lnTo>
                                  <a:lnTo>
                                    <a:pt x="3891" y="946"/>
                                  </a:lnTo>
                                  <a:lnTo>
                                    <a:pt x="3913" y="941"/>
                                  </a:lnTo>
                                  <a:lnTo>
                                    <a:pt x="3931" y="928"/>
                                  </a:lnTo>
                                  <a:lnTo>
                                    <a:pt x="3942" y="910"/>
                                  </a:lnTo>
                                  <a:lnTo>
                                    <a:pt x="3945" y="54"/>
                                  </a:lnTo>
                                  <a:lnTo>
                                    <a:pt x="3940" y="32"/>
                                  </a:lnTo>
                                  <a:lnTo>
                                    <a:pt x="3928" y="14"/>
                                  </a:lnTo>
                                  <a:lnTo>
                                    <a:pt x="3909" y="3"/>
                                  </a:lnTo>
                                  <a:lnTo>
                                    <a:pt x="38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EDEDE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0" name="Group 288"/>
                        <wpg:cNvGrpSpPr>
                          <a:grpSpLocks/>
                        </wpg:cNvGrpSpPr>
                        <wpg:grpSpPr bwMode="auto">
                          <a:xfrm>
                            <a:off x="1743" y="3395"/>
                            <a:ext cx="3945" cy="946"/>
                            <a:chOff x="1743" y="3395"/>
                            <a:chExt cx="3945" cy="946"/>
                          </a:xfrm>
                        </wpg:grpSpPr>
                        <wps:wsp>
                          <wps:cNvPr id="341" name="Freeform 289"/>
                          <wps:cNvSpPr>
                            <a:spLocks/>
                          </wps:cNvSpPr>
                          <wps:spPr bwMode="auto">
                            <a:xfrm>
                              <a:off x="1743" y="3395"/>
                              <a:ext cx="3945" cy="946"/>
                            </a:xfrm>
                            <a:custGeom>
                              <a:avLst/>
                              <a:gdLst>
                                <a:gd name="T0" fmla="+- 0 5634 1743"/>
                                <a:gd name="T1" fmla="*/ T0 w 3945"/>
                                <a:gd name="T2" fmla="+- 0 3395 3395"/>
                                <a:gd name="T3" fmla="*/ 3395 h 946"/>
                                <a:gd name="T4" fmla="+- 0 1797 1743"/>
                                <a:gd name="T5" fmla="*/ T4 w 3945"/>
                                <a:gd name="T6" fmla="+- 0 3395 3395"/>
                                <a:gd name="T7" fmla="*/ 3395 h 946"/>
                                <a:gd name="T8" fmla="+- 0 1779 1743"/>
                                <a:gd name="T9" fmla="*/ T8 w 3945"/>
                                <a:gd name="T10" fmla="+- 0 3398 3395"/>
                                <a:gd name="T11" fmla="*/ 3398 h 946"/>
                                <a:gd name="T12" fmla="+- 0 1761 1743"/>
                                <a:gd name="T13" fmla="*/ T12 w 3945"/>
                                <a:gd name="T14" fmla="+- 0 3409 3395"/>
                                <a:gd name="T15" fmla="*/ 3409 h 946"/>
                                <a:gd name="T16" fmla="+- 0 1748 1743"/>
                                <a:gd name="T17" fmla="*/ T16 w 3945"/>
                                <a:gd name="T18" fmla="+- 0 3427 3395"/>
                                <a:gd name="T19" fmla="*/ 3427 h 946"/>
                                <a:gd name="T20" fmla="+- 0 1743 1743"/>
                                <a:gd name="T21" fmla="*/ T20 w 3945"/>
                                <a:gd name="T22" fmla="+- 0 3449 3395"/>
                                <a:gd name="T23" fmla="*/ 3449 h 946"/>
                                <a:gd name="T24" fmla="+- 0 1747 1743"/>
                                <a:gd name="T25" fmla="*/ T24 w 3945"/>
                                <a:gd name="T26" fmla="+- 0 4305 3395"/>
                                <a:gd name="T27" fmla="*/ 4305 h 946"/>
                                <a:gd name="T28" fmla="+- 0 1758 1743"/>
                                <a:gd name="T29" fmla="*/ T28 w 3945"/>
                                <a:gd name="T30" fmla="+- 0 4323 3395"/>
                                <a:gd name="T31" fmla="*/ 4323 h 946"/>
                                <a:gd name="T32" fmla="+- 0 1775 1743"/>
                                <a:gd name="T33" fmla="*/ T32 w 3945"/>
                                <a:gd name="T34" fmla="+- 0 4336 3395"/>
                                <a:gd name="T35" fmla="*/ 4336 h 946"/>
                                <a:gd name="T36" fmla="+- 0 1797 1743"/>
                                <a:gd name="T37" fmla="*/ T36 w 3945"/>
                                <a:gd name="T38" fmla="+- 0 4341 3395"/>
                                <a:gd name="T39" fmla="*/ 4341 h 946"/>
                                <a:gd name="T40" fmla="+- 0 5652 1743"/>
                                <a:gd name="T41" fmla="*/ T40 w 3945"/>
                                <a:gd name="T42" fmla="+- 0 4337 3395"/>
                                <a:gd name="T43" fmla="*/ 4337 h 946"/>
                                <a:gd name="T44" fmla="+- 0 5671 1743"/>
                                <a:gd name="T45" fmla="*/ T44 w 3945"/>
                                <a:gd name="T46" fmla="+- 0 4326 3395"/>
                                <a:gd name="T47" fmla="*/ 4326 h 946"/>
                                <a:gd name="T48" fmla="+- 0 5683 1743"/>
                                <a:gd name="T49" fmla="*/ T48 w 3945"/>
                                <a:gd name="T50" fmla="+- 0 4308 3395"/>
                                <a:gd name="T51" fmla="*/ 4308 h 946"/>
                                <a:gd name="T52" fmla="+- 0 5688 1743"/>
                                <a:gd name="T53" fmla="*/ T52 w 3945"/>
                                <a:gd name="T54" fmla="+- 0 4287 3395"/>
                                <a:gd name="T55" fmla="*/ 4287 h 946"/>
                                <a:gd name="T56" fmla="+- 0 5685 1743"/>
                                <a:gd name="T57" fmla="*/ T56 w 3945"/>
                                <a:gd name="T58" fmla="+- 0 3431 3395"/>
                                <a:gd name="T59" fmla="*/ 3431 h 946"/>
                                <a:gd name="T60" fmla="+- 0 5674 1743"/>
                                <a:gd name="T61" fmla="*/ T60 w 3945"/>
                                <a:gd name="T62" fmla="+- 0 3412 3395"/>
                                <a:gd name="T63" fmla="*/ 3412 h 946"/>
                                <a:gd name="T64" fmla="+- 0 5656 1743"/>
                                <a:gd name="T65" fmla="*/ T64 w 3945"/>
                                <a:gd name="T66" fmla="+- 0 3400 3395"/>
                                <a:gd name="T67" fmla="*/ 3400 h 946"/>
                                <a:gd name="T68" fmla="+- 0 5634 1743"/>
                                <a:gd name="T69" fmla="*/ T68 w 3945"/>
                                <a:gd name="T70" fmla="+- 0 3395 3395"/>
                                <a:gd name="T71" fmla="*/ 3395 h 9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3945" h="946">
                                  <a:moveTo>
                                    <a:pt x="3891" y="0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36" y="3"/>
                                  </a:lnTo>
                                  <a:lnTo>
                                    <a:pt x="18" y="14"/>
                                  </a:lnTo>
                                  <a:lnTo>
                                    <a:pt x="5" y="3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4" y="910"/>
                                  </a:lnTo>
                                  <a:lnTo>
                                    <a:pt x="15" y="928"/>
                                  </a:lnTo>
                                  <a:lnTo>
                                    <a:pt x="32" y="941"/>
                                  </a:lnTo>
                                  <a:lnTo>
                                    <a:pt x="54" y="946"/>
                                  </a:lnTo>
                                  <a:lnTo>
                                    <a:pt x="3909" y="942"/>
                                  </a:lnTo>
                                  <a:lnTo>
                                    <a:pt x="3928" y="931"/>
                                  </a:lnTo>
                                  <a:lnTo>
                                    <a:pt x="3940" y="913"/>
                                  </a:lnTo>
                                  <a:lnTo>
                                    <a:pt x="3945" y="892"/>
                                  </a:lnTo>
                                  <a:lnTo>
                                    <a:pt x="3942" y="36"/>
                                  </a:lnTo>
                                  <a:lnTo>
                                    <a:pt x="3931" y="17"/>
                                  </a:lnTo>
                                  <a:lnTo>
                                    <a:pt x="3913" y="5"/>
                                  </a:lnTo>
                                  <a:lnTo>
                                    <a:pt x="389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970A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2" name="Group 283"/>
                        <wpg:cNvGrpSpPr>
                          <a:grpSpLocks/>
                        </wpg:cNvGrpSpPr>
                        <wpg:grpSpPr bwMode="auto">
                          <a:xfrm>
                            <a:off x="2216" y="3695"/>
                            <a:ext cx="264" cy="350"/>
                            <a:chOff x="2216" y="3695"/>
                            <a:chExt cx="264" cy="350"/>
                          </a:xfrm>
                        </wpg:grpSpPr>
                        <wps:wsp>
                          <wps:cNvPr id="343" name="Freeform 287"/>
                          <wps:cNvSpPr>
                            <a:spLocks/>
                          </wps:cNvSpPr>
                          <wps:spPr bwMode="auto">
                            <a:xfrm>
                              <a:off x="2216" y="3695"/>
                              <a:ext cx="264" cy="350"/>
                            </a:xfrm>
                            <a:custGeom>
                              <a:avLst/>
                              <a:gdLst>
                                <a:gd name="T0" fmla="+- 0 2216 2216"/>
                                <a:gd name="T1" fmla="*/ T0 w 264"/>
                                <a:gd name="T2" fmla="+- 0 3842 3695"/>
                                <a:gd name="T3" fmla="*/ 3842 h 350"/>
                                <a:gd name="T4" fmla="+- 0 2216 2216"/>
                                <a:gd name="T5" fmla="*/ T4 w 264"/>
                                <a:gd name="T6" fmla="+- 0 3923 3695"/>
                                <a:gd name="T7" fmla="*/ 3923 h 350"/>
                                <a:gd name="T8" fmla="+- 0 2349 2216"/>
                                <a:gd name="T9" fmla="*/ T8 w 264"/>
                                <a:gd name="T10" fmla="+- 0 4044 3695"/>
                                <a:gd name="T11" fmla="*/ 4044 h 350"/>
                                <a:gd name="T12" fmla="+- 0 2467 2216"/>
                                <a:gd name="T13" fmla="*/ T12 w 264"/>
                                <a:gd name="T14" fmla="+- 0 3934 3695"/>
                                <a:gd name="T15" fmla="*/ 3934 h 350"/>
                                <a:gd name="T16" fmla="+- 0 2317 2216"/>
                                <a:gd name="T17" fmla="*/ T16 w 264"/>
                                <a:gd name="T18" fmla="+- 0 3934 3695"/>
                                <a:gd name="T19" fmla="*/ 3934 h 350"/>
                                <a:gd name="T20" fmla="+- 0 2216 2216"/>
                                <a:gd name="T21" fmla="*/ T20 w 264"/>
                                <a:gd name="T22" fmla="+- 0 3842 3695"/>
                                <a:gd name="T23" fmla="*/ 3842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4" h="350">
                                  <a:moveTo>
                                    <a:pt x="0" y="147"/>
                                  </a:moveTo>
                                  <a:lnTo>
                                    <a:pt x="0" y="228"/>
                                  </a:lnTo>
                                  <a:lnTo>
                                    <a:pt x="133" y="349"/>
                                  </a:lnTo>
                                  <a:lnTo>
                                    <a:pt x="251" y="239"/>
                                  </a:lnTo>
                                  <a:lnTo>
                                    <a:pt x="101" y="239"/>
                                  </a:lnTo>
                                  <a:lnTo>
                                    <a:pt x="0" y="1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A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4" name="Freeform 286"/>
                          <wps:cNvSpPr>
                            <a:spLocks/>
                          </wps:cNvSpPr>
                          <wps:spPr bwMode="auto">
                            <a:xfrm>
                              <a:off x="2216" y="3695"/>
                              <a:ext cx="264" cy="350"/>
                            </a:xfrm>
                            <a:custGeom>
                              <a:avLst/>
                              <a:gdLst>
                                <a:gd name="T0" fmla="+- 0 2378 2216"/>
                                <a:gd name="T1" fmla="*/ T0 w 264"/>
                                <a:gd name="T2" fmla="+- 0 3695 3695"/>
                                <a:gd name="T3" fmla="*/ 3695 h 350"/>
                                <a:gd name="T4" fmla="+- 0 2317 2216"/>
                                <a:gd name="T5" fmla="*/ T4 w 264"/>
                                <a:gd name="T6" fmla="+- 0 3695 3695"/>
                                <a:gd name="T7" fmla="*/ 3695 h 350"/>
                                <a:gd name="T8" fmla="+- 0 2317 2216"/>
                                <a:gd name="T9" fmla="*/ T8 w 264"/>
                                <a:gd name="T10" fmla="+- 0 3934 3695"/>
                                <a:gd name="T11" fmla="*/ 3934 h 350"/>
                                <a:gd name="T12" fmla="+- 0 2378 2216"/>
                                <a:gd name="T13" fmla="*/ T12 w 264"/>
                                <a:gd name="T14" fmla="+- 0 3934 3695"/>
                                <a:gd name="T15" fmla="*/ 3934 h 350"/>
                                <a:gd name="T16" fmla="+- 0 2378 2216"/>
                                <a:gd name="T17" fmla="*/ T16 w 264"/>
                                <a:gd name="T18" fmla="+- 0 3695 3695"/>
                                <a:gd name="T19" fmla="*/ 3695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4" h="350">
                                  <a:moveTo>
                                    <a:pt x="162" y="0"/>
                                  </a:moveTo>
                                  <a:lnTo>
                                    <a:pt x="101" y="0"/>
                                  </a:lnTo>
                                  <a:lnTo>
                                    <a:pt x="101" y="239"/>
                                  </a:lnTo>
                                  <a:lnTo>
                                    <a:pt x="162" y="239"/>
                                  </a:lnTo>
                                  <a:lnTo>
                                    <a:pt x="1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A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5" name="Freeform 285"/>
                          <wps:cNvSpPr>
                            <a:spLocks/>
                          </wps:cNvSpPr>
                          <wps:spPr bwMode="auto">
                            <a:xfrm>
                              <a:off x="2216" y="3695"/>
                              <a:ext cx="264" cy="350"/>
                            </a:xfrm>
                            <a:custGeom>
                              <a:avLst/>
                              <a:gdLst>
                                <a:gd name="T0" fmla="+- 0 2479 2216"/>
                                <a:gd name="T1" fmla="*/ T0 w 264"/>
                                <a:gd name="T2" fmla="+- 0 3842 3695"/>
                                <a:gd name="T3" fmla="*/ 3842 h 350"/>
                                <a:gd name="T4" fmla="+- 0 2378 2216"/>
                                <a:gd name="T5" fmla="*/ T4 w 264"/>
                                <a:gd name="T6" fmla="+- 0 3934 3695"/>
                                <a:gd name="T7" fmla="*/ 3934 h 350"/>
                                <a:gd name="T8" fmla="+- 0 2467 2216"/>
                                <a:gd name="T9" fmla="*/ T8 w 264"/>
                                <a:gd name="T10" fmla="+- 0 3934 3695"/>
                                <a:gd name="T11" fmla="*/ 3934 h 350"/>
                                <a:gd name="T12" fmla="+- 0 2479 2216"/>
                                <a:gd name="T13" fmla="*/ T12 w 264"/>
                                <a:gd name="T14" fmla="+- 0 3923 3695"/>
                                <a:gd name="T15" fmla="*/ 3923 h 350"/>
                                <a:gd name="T16" fmla="+- 0 2479 2216"/>
                                <a:gd name="T17" fmla="*/ T16 w 264"/>
                                <a:gd name="T18" fmla="+- 0 3842 3695"/>
                                <a:gd name="T19" fmla="*/ 3842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4" h="350">
                                  <a:moveTo>
                                    <a:pt x="263" y="147"/>
                                  </a:moveTo>
                                  <a:lnTo>
                                    <a:pt x="162" y="239"/>
                                  </a:lnTo>
                                  <a:lnTo>
                                    <a:pt x="251" y="239"/>
                                  </a:lnTo>
                                  <a:lnTo>
                                    <a:pt x="263" y="228"/>
                                  </a:lnTo>
                                  <a:lnTo>
                                    <a:pt x="263" y="1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A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6" name="Text Box 2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3" y="3395"/>
                              <a:ext cx="3945" cy="9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before="7"/>
                                  <w:rPr>
                                    <w:rFonts w:ascii="Helvetica Neue" w:eastAsia="Helvetica Neue" w:hAnsi="Helvetica Neue" w:cs="Helvetica Neue"/>
                                    <w:sz w:val="17"/>
                                    <w:szCs w:val="17"/>
                                  </w:rPr>
                                </w:pPr>
                              </w:p>
                              <w:p w:rsidR="00A500A1" w:rsidRDefault="00A500A1">
                                <w:pPr>
                                  <w:spacing w:line="265" w:lineRule="exact"/>
                                  <w:ind w:left="931"/>
                                  <w:rPr>
                                    <w:rFonts w:ascii="Helvetica Neue" w:eastAsia="Helvetica Neue" w:hAnsi="Helvetica Neue" w:cs="Helvetica Neue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Download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Case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Study</w:t>
                                </w:r>
                              </w:p>
                              <w:p w:rsidR="00A500A1" w:rsidRDefault="00A500A1">
                                <w:pPr>
                                  <w:spacing w:line="214" w:lineRule="exact"/>
                                  <w:ind w:left="931"/>
                                  <w:rPr>
                                    <w:rFonts w:ascii="Helvetica Neue Light" w:eastAsia="Helvetica Neue Light" w:hAnsi="Helvetica Neue Light" w:cs="Helvetica Neue Light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Helvetica Neue Light"/>
                                    <w:color w:val="FFFFFF"/>
                                    <w:sz w:val="18"/>
                                  </w:rPr>
                                  <w:t>PDF(406KB)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2" o:spid="_x0000_s1041" style="position:absolute;left:0;text-align:left;margin-left:87.15pt;margin-top:169.75pt;width:197.25pt;height:48.65pt;z-index:1672;mso-position-horizontal-relative:page;mso-position-vertical-relative:text" coordorigin="1743,3395" coordsize="3945,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">
                <v:group id="Group 290" o:spid="_x0000_s1042" style="position:absolute;left:1743;top:3422;width:3945;height:946" coordorigin="1743,3422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<v:shape id="Freeform 291" o:spid="_x0000_s1043" style="position:absolute;left:1743;top:3422;width:3945;height:946;visibility:visible;mso-wrap-style:square;v-text-anchor:top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" path="m3891,l54,,32,5,15,17,4,36,,892r5,22l18,931r18,11l3891,946r22,-5l3931,928r11,-18l3945,54r-5,-22l3928,14,3909,3,3891,xe" fillcolor="#dedede" stroked="f">
                    <v:path arrowok="t" o:connecttype="custom" o:connectlocs="3891,3422;54,3422;32,3427;15,3439;4,3458;0,4314;5,4336;18,4353;36,4364;3891,4368;3913,4363;3931,4350;3942,4332;3945,3476;3940,3454;3928,3436;3909,3425;3891,3422" o:connectangles="0,0,0,0,0,0,0,0,0,0,0,0,0,0,0,0,0,0"/>
                  </v:shape>
                </v:group>
                <v:group id="Group 288" o:spid="_x0000_s1044" style="position:absolute;left:1743;top:3395;width:3945;height:946" coordorigin="1743,3395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<v:shape id="Freeform 289" o:spid="_x0000_s1045" style="position:absolute;left:1743;top:3395;width:3945;height:946;visibility:visible;mso-wrap-style:square;v-text-anchor:top" coordsize="3945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" path="m3891,l54,,36,3,18,14,5,32,,54,4,910r11,18l32,941r22,5l3909,942r19,-11l3940,913r5,-21l3942,36,3931,17,3913,5,3891,xe" fillcolor="#0970a1" stroked="f">
                    <v:path arrowok="t" o:connecttype="custom" o:connectlocs="3891,3395;54,3395;36,3398;18,3409;5,3427;0,3449;4,4305;15,4323;32,4336;54,4341;3909,4337;3928,4326;3940,4308;3945,4287;3942,3431;3931,3412;3913,3400;3891,3395" o:connectangles="0,0,0,0,0,0,0,0,0,0,0,0,0,0,0,0,0,0"/>
                  </v:shape>
                </v:group>
                <v:group id="Group 283" o:spid="_x0000_s1046" style="position:absolute;left:2216;top:3695;width:264;height:350" coordorigin="2216,3695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shape id="Freeform 287" o:spid="_x0000_s1047" style="position:absolute;left:2216;top:3695;width:264;height:350;visibility:visible;mso-wrap-style:square;v-text-anchor:top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" path="m,147r,81l133,349,251,239r-150,l,147xe" fillcolor="#0a96d4" stroked="f">
                    <v:path arrowok="t" o:connecttype="custom" o:connectlocs="0,3842;0,3923;133,4044;251,3934;101,3934;0,3842" o:connectangles="0,0,0,0,0,0"/>
                  </v:shape>
                  <v:shape id="Freeform 286" o:spid="_x0000_s1048" style="position:absolute;left:2216;top:3695;width:264;height:350;visibility:visible;mso-wrap-style:square;v-text-anchor:top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" path="m162,l101,r,239l162,239,162,xe" fillcolor="#0a96d4" stroked="f">
                    <v:path arrowok="t" o:connecttype="custom" o:connectlocs="162,3695;101,3695;101,3934;162,3934;162,3695" o:connectangles="0,0,0,0,0"/>
                  </v:shape>
                  <v:shape id="Freeform 285" o:spid="_x0000_s1049" style="position:absolute;left:2216;top:3695;width:264;height:350;visibility:visible;mso-wrap-style:square;v-text-anchor:top" coordsize="2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" path="m263,147l162,239r89,l263,228r,-81xe" fillcolor="#0a96d4" stroked="f">
                    <v:path arrowok="t" o:connecttype="custom" o:connectlocs="263,3842;162,3934;251,3934;263,3923;263,3842" o:connectangles="0,0,0,0,0"/>
                  </v:shape>
                  <v:shape id="Text Box 284" o:spid="_x0000_s1050" type="#_x0000_t202" style="position:absolute;left:1743;top:3395;width:3945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  <v:textbox inset="0,0,0,0">
                      <w:txbxContent>
                        <w:p w:rsidR="00A500A1" w:rsidRDefault="00A500A1">
                          <w:pPr>
                            <w:spacing w:before="7"/>
                            <w:rPr>
                              <w:rFonts w:ascii="Helvetica Neue" w:eastAsia="Helvetica Neue" w:hAnsi="Helvetica Neue" w:cs="Helvetica Neue"/>
                              <w:sz w:val="17"/>
                              <w:szCs w:val="17"/>
                            </w:rPr>
                          </w:pPr>
                        </w:p>
                        <w:p w:rsidR="00A500A1" w:rsidRDefault="00A500A1">
                          <w:pPr>
                            <w:spacing w:line="265" w:lineRule="exact"/>
                            <w:ind w:left="931"/>
                            <w:rPr>
                              <w:rFonts w:ascii="Helvetica Neue" w:eastAsia="Helvetica Neue" w:hAnsi="Helvetica Neue" w:cs="Helvetica Neue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Download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Case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Study</w:t>
                          </w:r>
                        </w:p>
                        <w:p w:rsidR="00A500A1" w:rsidRDefault="00A500A1">
                          <w:pPr>
                            <w:spacing w:line="214" w:lineRule="exact"/>
                            <w:ind w:left="931"/>
                            <w:rPr>
                              <w:rFonts w:ascii="Helvetica Neue Light" w:eastAsia="Helvetica Neue Light" w:hAnsi="Helvetica Neue Light" w:cs="Helvetica Neue Light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Helvetica Neue Light"/>
                              <w:color w:val="FFFFFF"/>
                              <w:sz w:val="18"/>
                            </w:rPr>
                            <w:t>PDF(406KB)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5E1D8A">
        <w:rPr>
          <w:color w:val="6D6E71"/>
        </w:rPr>
        <w:t>Default</w:t>
      </w:r>
    </w:p>
    <w:p w:rsidR="003B50BB" w:rsidRDefault="003B50BB">
      <w:pPr>
        <w:spacing w:before="11"/>
        <w:rPr>
          <w:rFonts w:ascii="Helvetica Neue" w:eastAsia="Helvetica Neue" w:hAnsi="Helvetica Neue" w:cs="Helvetica Neue"/>
          <w:sz w:val="11"/>
          <w:szCs w:val="11"/>
        </w:rPr>
      </w:pPr>
    </w:p>
    <w:p w:rsidR="003B50BB" w:rsidRDefault="00126754">
      <w:pPr>
        <w:spacing w:line="577" w:lineRule="exact"/>
        <w:ind w:left="103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11"/>
          <w:sz w:val="20"/>
          <w:szCs w:val="20"/>
        </w:rPr>
        <mc:AlternateContent>
          <mc:Choice Requires="wpg">
            <w:drawing>
              <wp:inline distT="0" distB="0" distL="0" distR="0">
                <wp:extent cx="1721485" cy="367030"/>
                <wp:effectExtent l="1905" t="8890" r="635" b="5080"/>
                <wp:docPr id="331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1485" cy="367030"/>
                          <a:chOff x="0" y="0"/>
                          <a:chExt cx="2711" cy="578"/>
                        </a:xfrm>
                      </wpg:grpSpPr>
                      <wpg:grpSp>
                        <wpg:cNvPr id="332" name="Group 280"/>
                        <wpg:cNvGrpSpPr>
                          <a:grpSpLocks/>
                        </wpg:cNvGrpSpPr>
                        <wpg:grpSpPr bwMode="auto">
                          <a:xfrm>
                            <a:off x="0" y="28"/>
                            <a:ext cx="2711" cy="550"/>
                            <a:chOff x="0" y="28"/>
                            <a:chExt cx="2711" cy="550"/>
                          </a:xfrm>
                        </wpg:grpSpPr>
                        <wps:wsp>
                          <wps:cNvPr id="333" name="Freeform 281"/>
                          <wps:cNvSpPr>
                            <a:spLocks/>
                          </wps:cNvSpPr>
                          <wps:spPr bwMode="auto">
                            <a:xfrm>
                              <a:off x="0" y="28"/>
                              <a:ext cx="2711" cy="550"/>
                            </a:xfrm>
                            <a:custGeom>
                              <a:avLst/>
                              <a:gdLst>
                                <a:gd name="T0" fmla="*/ 2654 w 2711"/>
                                <a:gd name="T1" fmla="+- 0 28 28"/>
                                <a:gd name="T2" fmla="*/ 28 h 550"/>
                                <a:gd name="T3" fmla="*/ 56 w 2711"/>
                                <a:gd name="T4" fmla="+- 0 28 28"/>
                                <a:gd name="T5" fmla="*/ 28 h 550"/>
                                <a:gd name="T6" fmla="*/ 34 w 2711"/>
                                <a:gd name="T7" fmla="+- 0 33 28"/>
                                <a:gd name="T8" fmla="*/ 33 h 550"/>
                                <a:gd name="T9" fmla="*/ 16 w 2711"/>
                                <a:gd name="T10" fmla="+- 0 45 28"/>
                                <a:gd name="T11" fmla="*/ 45 h 550"/>
                                <a:gd name="T12" fmla="*/ 4 w 2711"/>
                                <a:gd name="T13" fmla="+- 0 63 28"/>
                                <a:gd name="T14" fmla="*/ 63 h 550"/>
                                <a:gd name="T15" fmla="*/ 0 w 2711"/>
                                <a:gd name="T16" fmla="+- 0 521 28"/>
                                <a:gd name="T17" fmla="*/ 521 h 550"/>
                                <a:gd name="T18" fmla="*/ 4 w 2711"/>
                                <a:gd name="T19" fmla="+- 0 543 28"/>
                                <a:gd name="T20" fmla="*/ 543 h 550"/>
                                <a:gd name="T21" fmla="*/ 17 w 2711"/>
                                <a:gd name="T22" fmla="+- 0 561 28"/>
                                <a:gd name="T23" fmla="*/ 561 h 550"/>
                                <a:gd name="T24" fmla="*/ 35 w 2711"/>
                                <a:gd name="T25" fmla="+- 0 573 28"/>
                                <a:gd name="T26" fmla="*/ 573 h 550"/>
                                <a:gd name="T27" fmla="*/ 2654 w 2711"/>
                                <a:gd name="T28" fmla="+- 0 577 28"/>
                                <a:gd name="T29" fmla="*/ 577 h 550"/>
                                <a:gd name="T30" fmla="*/ 2676 w 2711"/>
                                <a:gd name="T31" fmla="+- 0 573 28"/>
                                <a:gd name="T32" fmla="*/ 573 h 550"/>
                                <a:gd name="T33" fmla="*/ 2694 w 2711"/>
                                <a:gd name="T34" fmla="+- 0 561 28"/>
                                <a:gd name="T35" fmla="*/ 561 h 550"/>
                                <a:gd name="T36" fmla="*/ 2706 w 2711"/>
                                <a:gd name="T37" fmla="+- 0 543 28"/>
                                <a:gd name="T38" fmla="*/ 543 h 550"/>
                                <a:gd name="T39" fmla="*/ 2711 w 2711"/>
                                <a:gd name="T40" fmla="+- 0 85 28"/>
                                <a:gd name="T41" fmla="*/ 85 h 550"/>
                                <a:gd name="T42" fmla="*/ 2706 w 2711"/>
                                <a:gd name="T43" fmla="+- 0 63 28"/>
                                <a:gd name="T44" fmla="*/ 63 h 550"/>
                                <a:gd name="T45" fmla="*/ 2694 w 2711"/>
                                <a:gd name="T46" fmla="+- 0 45 28"/>
                                <a:gd name="T47" fmla="*/ 45 h 550"/>
                                <a:gd name="T48" fmla="*/ 2676 w 2711"/>
                                <a:gd name="T49" fmla="+- 0 33 28"/>
                                <a:gd name="T50" fmla="*/ 33 h 550"/>
                                <a:gd name="T51" fmla="*/ 2654 w 2711"/>
                                <a:gd name="T52" fmla="+- 0 28 28"/>
                                <a:gd name="T53" fmla="*/ 28 h 550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  <a:cxn ang="0">
                                  <a:pos x="T15" y="T17"/>
                                </a:cxn>
                                <a:cxn ang="0">
                                  <a:pos x="T18" y="T20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4" y="T26"/>
                                </a:cxn>
                                <a:cxn ang="0">
                                  <a:pos x="T27" y="T29"/>
                                </a:cxn>
                                <a:cxn ang="0">
                                  <a:pos x="T30" y="T32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6" y="T38"/>
                                </a:cxn>
                                <a:cxn ang="0">
                                  <a:pos x="T39" y="T41"/>
                                </a:cxn>
                                <a:cxn ang="0">
                                  <a:pos x="T42" y="T44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8" y="T50"/>
                                </a:cxn>
                                <a:cxn ang="0">
                                  <a:pos x="T51" y="T53"/>
                                </a:cxn>
                              </a:cxnLst>
                              <a:rect l="0" t="0" r="r" b="b"/>
                              <a:pathLst>
                                <a:path w="2711" h="550">
                                  <a:moveTo>
                                    <a:pt x="2654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16" y="17"/>
                                  </a:lnTo>
                                  <a:lnTo>
                                    <a:pt x="4" y="35"/>
                                  </a:lnTo>
                                  <a:lnTo>
                                    <a:pt x="0" y="493"/>
                                  </a:lnTo>
                                  <a:lnTo>
                                    <a:pt x="4" y="515"/>
                                  </a:lnTo>
                                  <a:lnTo>
                                    <a:pt x="17" y="533"/>
                                  </a:lnTo>
                                  <a:lnTo>
                                    <a:pt x="35" y="545"/>
                                  </a:lnTo>
                                  <a:lnTo>
                                    <a:pt x="2654" y="549"/>
                                  </a:lnTo>
                                  <a:lnTo>
                                    <a:pt x="2676" y="545"/>
                                  </a:lnTo>
                                  <a:lnTo>
                                    <a:pt x="2694" y="533"/>
                                  </a:lnTo>
                                  <a:lnTo>
                                    <a:pt x="2706" y="515"/>
                                  </a:lnTo>
                                  <a:lnTo>
                                    <a:pt x="2711" y="57"/>
                                  </a:lnTo>
                                  <a:lnTo>
                                    <a:pt x="2706" y="35"/>
                                  </a:lnTo>
                                  <a:lnTo>
                                    <a:pt x="2694" y="17"/>
                                  </a:lnTo>
                                  <a:lnTo>
                                    <a:pt x="2676" y="5"/>
                                  </a:lnTo>
                                  <a:lnTo>
                                    <a:pt x="26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0E1E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4" name="Group 27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711" cy="550"/>
                            <a:chOff x="0" y="0"/>
                            <a:chExt cx="2711" cy="550"/>
                          </a:xfrm>
                        </wpg:grpSpPr>
                        <wps:wsp>
                          <wps:cNvPr id="335" name="Freeform 27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711" cy="550"/>
                            </a:xfrm>
                            <a:custGeom>
                              <a:avLst/>
                              <a:gdLst>
                                <a:gd name="T0" fmla="*/ 2654 w 2711"/>
                                <a:gd name="T1" fmla="*/ 0 h 550"/>
                                <a:gd name="T2" fmla="*/ 56 w 2711"/>
                                <a:gd name="T3" fmla="*/ 0 h 550"/>
                                <a:gd name="T4" fmla="*/ 35 w 2711"/>
                                <a:gd name="T5" fmla="*/ 4 h 550"/>
                                <a:gd name="T6" fmla="*/ 17 w 2711"/>
                                <a:gd name="T7" fmla="*/ 16 h 550"/>
                                <a:gd name="T8" fmla="*/ 4 w 2711"/>
                                <a:gd name="T9" fmla="*/ 34 h 550"/>
                                <a:gd name="T10" fmla="*/ 0 w 2711"/>
                                <a:gd name="T11" fmla="*/ 56 h 550"/>
                                <a:gd name="T12" fmla="*/ 4 w 2711"/>
                                <a:gd name="T13" fmla="*/ 515 h 550"/>
                                <a:gd name="T14" fmla="*/ 16 w 2711"/>
                                <a:gd name="T15" fmla="*/ 533 h 550"/>
                                <a:gd name="T16" fmla="*/ 34 w 2711"/>
                                <a:gd name="T17" fmla="*/ 545 h 550"/>
                                <a:gd name="T18" fmla="*/ 56 w 2711"/>
                                <a:gd name="T19" fmla="*/ 549 h 550"/>
                                <a:gd name="T20" fmla="*/ 2676 w 2711"/>
                                <a:gd name="T21" fmla="*/ 545 h 550"/>
                                <a:gd name="T22" fmla="*/ 2694 w 2711"/>
                                <a:gd name="T23" fmla="*/ 533 h 550"/>
                                <a:gd name="T24" fmla="*/ 2706 w 2711"/>
                                <a:gd name="T25" fmla="*/ 515 h 550"/>
                                <a:gd name="T26" fmla="*/ 2711 w 2711"/>
                                <a:gd name="T27" fmla="*/ 493 h 550"/>
                                <a:gd name="T28" fmla="*/ 2706 w 2711"/>
                                <a:gd name="T29" fmla="*/ 35 h 550"/>
                                <a:gd name="T30" fmla="*/ 2694 w 2711"/>
                                <a:gd name="T31" fmla="*/ 17 h 550"/>
                                <a:gd name="T32" fmla="*/ 2676 w 2711"/>
                                <a:gd name="T33" fmla="*/ 4 h 550"/>
                                <a:gd name="T34" fmla="*/ 2654 w 2711"/>
                                <a:gd name="T35" fmla="*/ 0 h 5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2711" h="550">
                                  <a:moveTo>
                                    <a:pt x="2654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17" y="16"/>
                                  </a:lnTo>
                                  <a:lnTo>
                                    <a:pt x="4" y="34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4" y="515"/>
                                  </a:lnTo>
                                  <a:lnTo>
                                    <a:pt x="16" y="533"/>
                                  </a:lnTo>
                                  <a:lnTo>
                                    <a:pt x="34" y="545"/>
                                  </a:lnTo>
                                  <a:lnTo>
                                    <a:pt x="56" y="549"/>
                                  </a:lnTo>
                                  <a:lnTo>
                                    <a:pt x="2676" y="545"/>
                                  </a:lnTo>
                                  <a:lnTo>
                                    <a:pt x="2694" y="533"/>
                                  </a:lnTo>
                                  <a:lnTo>
                                    <a:pt x="2706" y="515"/>
                                  </a:lnTo>
                                  <a:lnTo>
                                    <a:pt x="2711" y="493"/>
                                  </a:lnTo>
                                  <a:lnTo>
                                    <a:pt x="2706" y="35"/>
                                  </a:lnTo>
                                  <a:lnTo>
                                    <a:pt x="2694" y="17"/>
                                  </a:lnTo>
                                  <a:lnTo>
                                    <a:pt x="2676" y="4"/>
                                  </a:lnTo>
                                  <a:lnTo>
                                    <a:pt x="26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C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6" name="Text Box 2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711" cy="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before="120"/>
                                  <w:ind w:left="642"/>
                                  <w:rPr>
                                    <w:rFonts w:ascii="Helvetica Neue" w:eastAsia="Helvetica Neue" w:hAnsi="Helvetica Neue" w:cs="Helvetica Neue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Call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to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Action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276" o:spid="_x0000_s1051" style="width:135.55pt;height:28.9pt;mso-position-horizontal-relative:char;mso-position-vertical-relative:line" coordsize="2711,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">
                <v:group id="Group 280" o:spid="_x0000_s1052" style="position:absolute;top:28;width:2711;height:550" coordorigin=",28" coordsize="271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gXs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kzg/0w4AnLxBwAA//8DAFBLAQItABQABgAIAAAAIQDb4fbL7gAAAIUBAAATAAAAAAAAAAAA&#10;AAAAAAAAAABbQ29udGVudF9UeXBlc10ueG1sUEsBAi0AFAAGAAgAAAAhAFr0LFu/AAAAFQEAAAsA&#10;AAAAAAAAAAAAAAAAHwEAAF9yZWxzLy5yZWxzUEsBAi0AFAAGAAgAAAAhALfyBezEAAAA3AAAAA8A&#10;AAAAAAAAAAAAAAAABwIAAGRycy9kb3ducmV2LnhtbFBLBQYAAAAAAwADALcAAAD4AgAAAAA=&#10;">
                  <v:shape id="Freeform 281" o:spid="_x0000_s1053" style="position:absolute;top:28;width:2711;height:550;visibility:visible;mso-wrap-style:square;v-text-anchor:top" coordsize="271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" path="m2654,l56,,34,5,16,17,4,35,,493r4,22l17,533r18,12l2654,549r22,-4l2694,533r12,-18l2711,57r-5,-22l2694,17,2676,5,2654,xe" fillcolor="#e0e1e2" stroked="f">
                    <v:path arrowok="t" o:connecttype="custom" o:connectlocs="2654,28;56,28;34,33;16,45;4,63;0,521;4,543;17,561;35,573;2654,577;2676,573;2694,561;2706,543;2711,85;2706,63;2694,45;2676,33;2654,28" o:connectangles="0,0,0,0,0,0,0,0,0,0,0,0,0,0,0,0,0,0"/>
                  </v:shape>
                </v:group>
                <v:group id="Group 277" o:spid="_x0000_s1054" style="position:absolute;width:2711;height:550" coordsize="271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<v:shape id="Freeform 279" o:spid="_x0000_s1055" style="position:absolute;width:2711;height:550;visibility:visible;mso-wrap-style:square;v-text-anchor:top" coordsize="271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" path="m2654,l56,,35,4,17,16,4,34,,56,4,515r12,18l34,545r22,4l2676,545r18,-12l2706,515r5,-22l2706,35,2694,17,2676,4,2654,xe" fillcolor="#0c96d4" stroked="f">
                    <v:path arrowok="t" o:connecttype="custom" o:connectlocs="2654,0;56,0;35,4;17,16;4,34;0,56;4,515;16,533;34,545;56,549;2676,545;2694,533;2706,515;2711,493;2706,35;2694,17;2676,4;2654,0" o:connectangles="0,0,0,0,0,0,0,0,0,0,0,0,0,0,0,0,0,0"/>
                  </v:shape>
                  <v:shape id="Text Box 278" o:spid="_x0000_s1056" type="#_x0000_t202" style="position:absolute;width:2711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  <v:textbox inset="0,0,0,0">
                      <w:txbxContent>
                        <w:p w:rsidR="00A500A1" w:rsidRDefault="00A500A1">
                          <w:pPr>
                            <w:spacing w:before="120"/>
                            <w:ind w:left="642"/>
                            <w:rPr>
                              <w:rFonts w:ascii="Helvetica Neue" w:eastAsia="Helvetica Neue" w:hAnsi="Helvetica Neue" w:cs="Helvetica Neue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Call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Action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126754">
      <w:pPr>
        <w:spacing w:before="113" w:line="477" w:lineRule="auto"/>
        <w:ind w:left="103"/>
        <w:rPr>
          <w:rFonts w:ascii="Helvetica Neue Light" w:eastAsia="Helvetica Neue Light" w:hAnsi="Helvetica Neue Light" w:cs="Helvetica Neue Light"/>
          <w:sz w:val="30"/>
          <w:szCs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624" behindDoc="0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-1328420</wp:posOffset>
                </wp:positionV>
                <wp:extent cx="3657600" cy="772795"/>
                <wp:effectExtent l="1905" t="0" r="0" b="635"/>
                <wp:wrapNone/>
                <wp:docPr id="323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7600" cy="772795"/>
                          <a:chOff x="1743" y="-2092"/>
                          <a:chExt cx="5760" cy="1217"/>
                        </a:xfrm>
                      </wpg:grpSpPr>
                      <wpg:grpSp>
                        <wpg:cNvPr id="324" name="Group 274"/>
                        <wpg:cNvGrpSpPr>
                          <a:grpSpLocks/>
                        </wpg:cNvGrpSpPr>
                        <wpg:grpSpPr bwMode="auto">
                          <a:xfrm>
                            <a:off x="1743" y="-2092"/>
                            <a:ext cx="5760" cy="1217"/>
                            <a:chOff x="1743" y="-2092"/>
                            <a:chExt cx="5760" cy="1217"/>
                          </a:xfrm>
                        </wpg:grpSpPr>
                        <wps:wsp>
                          <wps:cNvPr id="325" name="Freeform 275"/>
                          <wps:cNvSpPr>
                            <a:spLocks/>
                          </wps:cNvSpPr>
                          <wps:spPr bwMode="auto">
                            <a:xfrm>
                              <a:off x="1743" y="-2092"/>
                              <a:ext cx="5760" cy="1217"/>
                            </a:xfrm>
                            <a:custGeom>
                              <a:avLst/>
                              <a:gdLst>
                                <a:gd name="T0" fmla="+- 0 1743 1743"/>
                                <a:gd name="T1" fmla="*/ T0 w 5760"/>
                                <a:gd name="T2" fmla="+- 0 -875 -2092"/>
                                <a:gd name="T3" fmla="*/ -875 h 1217"/>
                                <a:gd name="T4" fmla="+- 0 7503 1743"/>
                                <a:gd name="T5" fmla="*/ T4 w 5760"/>
                                <a:gd name="T6" fmla="+- 0 -875 -2092"/>
                                <a:gd name="T7" fmla="*/ -875 h 1217"/>
                                <a:gd name="T8" fmla="+- 0 7503 1743"/>
                                <a:gd name="T9" fmla="*/ T8 w 5760"/>
                                <a:gd name="T10" fmla="+- 0 -2092 -2092"/>
                                <a:gd name="T11" fmla="*/ -2092 h 1217"/>
                                <a:gd name="T12" fmla="+- 0 1743 1743"/>
                                <a:gd name="T13" fmla="*/ T12 w 5760"/>
                                <a:gd name="T14" fmla="+- 0 -2092 -2092"/>
                                <a:gd name="T15" fmla="*/ -2092 h 1217"/>
                                <a:gd name="T16" fmla="+- 0 1743 1743"/>
                                <a:gd name="T17" fmla="*/ T16 w 5760"/>
                                <a:gd name="T18" fmla="+- 0 -875 -2092"/>
                                <a:gd name="T19" fmla="*/ -875 h 12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760" h="1217">
                                  <a:moveTo>
                                    <a:pt x="0" y="1217"/>
                                  </a:moveTo>
                                  <a:lnTo>
                                    <a:pt x="5760" y="1217"/>
                                  </a:lnTo>
                                  <a:lnTo>
                                    <a:pt x="57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A96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6" name="Group 272"/>
                        <wpg:cNvGrpSpPr>
                          <a:grpSpLocks/>
                        </wpg:cNvGrpSpPr>
                        <wpg:grpSpPr bwMode="auto">
                          <a:xfrm>
                            <a:off x="3268" y="-1730"/>
                            <a:ext cx="2711" cy="551"/>
                            <a:chOff x="3268" y="-1730"/>
                            <a:chExt cx="2711" cy="551"/>
                          </a:xfrm>
                        </wpg:grpSpPr>
                        <wps:wsp>
                          <wps:cNvPr id="327" name="Freeform 273"/>
                          <wps:cNvSpPr>
                            <a:spLocks/>
                          </wps:cNvSpPr>
                          <wps:spPr bwMode="auto">
                            <a:xfrm>
                              <a:off x="3268" y="-1730"/>
                              <a:ext cx="2711" cy="551"/>
                            </a:xfrm>
                            <a:custGeom>
                              <a:avLst/>
                              <a:gdLst>
                                <a:gd name="T0" fmla="+- 0 5922 3268"/>
                                <a:gd name="T1" fmla="*/ T0 w 2711"/>
                                <a:gd name="T2" fmla="+- 0 -1730 -1730"/>
                                <a:gd name="T3" fmla="*/ -1730 h 551"/>
                                <a:gd name="T4" fmla="+- 0 3325 3268"/>
                                <a:gd name="T5" fmla="*/ T4 w 2711"/>
                                <a:gd name="T6" fmla="+- 0 -1730 -1730"/>
                                <a:gd name="T7" fmla="*/ -1730 h 551"/>
                                <a:gd name="T8" fmla="+- 0 3303 3268"/>
                                <a:gd name="T9" fmla="*/ T8 w 2711"/>
                                <a:gd name="T10" fmla="+- 0 -1726 -1730"/>
                                <a:gd name="T11" fmla="*/ -1726 h 551"/>
                                <a:gd name="T12" fmla="+- 0 3285 3268"/>
                                <a:gd name="T13" fmla="*/ T12 w 2711"/>
                                <a:gd name="T14" fmla="+- 0 -1714 -1730"/>
                                <a:gd name="T15" fmla="*/ -1714 h 551"/>
                                <a:gd name="T16" fmla="+- 0 3272 3268"/>
                                <a:gd name="T17" fmla="*/ T16 w 2711"/>
                                <a:gd name="T18" fmla="+- 0 -1696 -1730"/>
                                <a:gd name="T19" fmla="*/ -1696 h 551"/>
                                <a:gd name="T20" fmla="+- 0 3268 3268"/>
                                <a:gd name="T21" fmla="*/ T20 w 2711"/>
                                <a:gd name="T22" fmla="+- 0 -1236 -1730"/>
                                <a:gd name="T23" fmla="*/ -1236 h 551"/>
                                <a:gd name="T24" fmla="+- 0 3273 3268"/>
                                <a:gd name="T25" fmla="*/ T24 w 2711"/>
                                <a:gd name="T26" fmla="+- 0 -1214 -1730"/>
                                <a:gd name="T27" fmla="*/ -1214 h 551"/>
                                <a:gd name="T28" fmla="+- 0 3285 3268"/>
                                <a:gd name="T29" fmla="*/ T28 w 2711"/>
                                <a:gd name="T30" fmla="+- 0 -1196 -1730"/>
                                <a:gd name="T31" fmla="*/ -1196 h 551"/>
                                <a:gd name="T32" fmla="+- 0 3303 3268"/>
                                <a:gd name="T33" fmla="*/ T32 w 2711"/>
                                <a:gd name="T34" fmla="+- 0 -1184 -1730"/>
                                <a:gd name="T35" fmla="*/ -1184 h 551"/>
                                <a:gd name="T36" fmla="+- 0 5922 3268"/>
                                <a:gd name="T37" fmla="*/ T36 w 2711"/>
                                <a:gd name="T38" fmla="+- 0 -1180 -1730"/>
                                <a:gd name="T39" fmla="*/ -1180 h 551"/>
                                <a:gd name="T40" fmla="+- 0 5944 3268"/>
                                <a:gd name="T41" fmla="*/ T40 w 2711"/>
                                <a:gd name="T42" fmla="+- 0 -1184 -1730"/>
                                <a:gd name="T43" fmla="*/ -1184 h 551"/>
                                <a:gd name="T44" fmla="+- 0 5962 3268"/>
                                <a:gd name="T45" fmla="*/ T44 w 2711"/>
                                <a:gd name="T46" fmla="+- 0 -1196 -1730"/>
                                <a:gd name="T47" fmla="*/ -1196 h 551"/>
                                <a:gd name="T48" fmla="+- 0 5974 3268"/>
                                <a:gd name="T49" fmla="*/ T48 w 2711"/>
                                <a:gd name="T50" fmla="+- 0 -1214 -1730"/>
                                <a:gd name="T51" fmla="*/ -1214 h 551"/>
                                <a:gd name="T52" fmla="+- 0 5979 3268"/>
                                <a:gd name="T53" fmla="*/ T52 w 2711"/>
                                <a:gd name="T54" fmla="+- 0 -1674 -1730"/>
                                <a:gd name="T55" fmla="*/ -1674 h 551"/>
                                <a:gd name="T56" fmla="+- 0 5974 3268"/>
                                <a:gd name="T57" fmla="*/ T56 w 2711"/>
                                <a:gd name="T58" fmla="+- 0 -1696 -1730"/>
                                <a:gd name="T59" fmla="*/ -1696 h 551"/>
                                <a:gd name="T60" fmla="+- 0 5962 3268"/>
                                <a:gd name="T61" fmla="*/ T60 w 2711"/>
                                <a:gd name="T62" fmla="+- 0 -1714 -1730"/>
                                <a:gd name="T63" fmla="*/ -1714 h 551"/>
                                <a:gd name="T64" fmla="+- 0 5944 3268"/>
                                <a:gd name="T65" fmla="*/ T64 w 2711"/>
                                <a:gd name="T66" fmla="+- 0 -1726 -1730"/>
                                <a:gd name="T67" fmla="*/ -1726 h 551"/>
                                <a:gd name="T68" fmla="+- 0 5922 3268"/>
                                <a:gd name="T69" fmla="*/ T68 w 2711"/>
                                <a:gd name="T70" fmla="+- 0 -1730 -1730"/>
                                <a:gd name="T71" fmla="*/ -1730 h 5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711" h="551">
                                  <a:moveTo>
                                    <a:pt x="265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17" y="16"/>
                                  </a:lnTo>
                                  <a:lnTo>
                                    <a:pt x="4" y="34"/>
                                  </a:lnTo>
                                  <a:lnTo>
                                    <a:pt x="0" y="494"/>
                                  </a:lnTo>
                                  <a:lnTo>
                                    <a:pt x="5" y="516"/>
                                  </a:lnTo>
                                  <a:lnTo>
                                    <a:pt x="17" y="534"/>
                                  </a:lnTo>
                                  <a:lnTo>
                                    <a:pt x="35" y="546"/>
                                  </a:lnTo>
                                  <a:lnTo>
                                    <a:pt x="2654" y="550"/>
                                  </a:lnTo>
                                  <a:lnTo>
                                    <a:pt x="2676" y="546"/>
                                  </a:lnTo>
                                  <a:lnTo>
                                    <a:pt x="2694" y="534"/>
                                  </a:lnTo>
                                  <a:lnTo>
                                    <a:pt x="2706" y="516"/>
                                  </a:lnTo>
                                  <a:lnTo>
                                    <a:pt x="2711" y="56"/>
                                  </a:lnTo>
                                  <a:lnTo>
                                    <a:pt x="2706" y="34"/>
                                  </a:lnTo>
                                  <a:lnTo>
                                    <a:pt x="2694" y="16"/>
                                  </a:lnTo>
                                  <a:lnTo>
                                    <a:pt x="2676" y="4"/>
                                  </a:lnTo>
                                  <a:lnTo>
                                    <a:pt x="26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0E1E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8" name="Group 269"/>
                        <wpg:cNvGrpSpPr>
                          <a:grpSpLocks/>
                        </wpg:cNvGrpSpPr>
                        <wpg:grpSpPr bwMode="auto">
                          <a:xfrm>
                            <a:off x="3268" y="-1759"/>
                            <a:ext cx="2711" cy="551"/>
                            <a:chOff x="3268" y="-1759"/>
                            <a:chExt cx="2711" cy="551"/>
                          </a:xfrm>
                        </wpg:grpSpPr>
                        <wps:wsp>
                          <wps:cNvPr id="329" name="Freeform 271"/>
                          <wps:cNvSpPr>
                            <a:spLocks/>
                          </wps:cNvSpPr>
                          <wps:spPr bwMode="auto">
                            <a:xfrm>
                              <a:off x="3268" y="-1759"/>
                              <a:ext cx="2711" cy="551"/>
                            </a:xfrm>
                            <a:custGeom>
                              <a:avLst/>
                              <a:gdLst>
                                <a:gd name="T0" fmla="+- 0 5922 3268"/>
                                <a:gd name="T1" fmla="*/ T0 w 2711"/>
                                <a:gd name="T2" fmla="+- 0 -1759 -1759"/>
                                <a:gd name="T3" fmla="*/ -1759 h 551"/>
                                <a:gd name="T4" fmla="+- 0 3325 3268"/>
                                <a:gd name="T5" fmla="*/ T4 w 2711"/>
                                <a:gd name="T6" fmla="+- 0 -1759 -1759"/>
                                <a:gd name="T7" fmla="*/ -1759 h 551"/>
                                <a:gd name="T8" fmla="+- 0 3303 3268"/>
                                <a:gd name="T9" fmla="*/ T8 w 2711"/>
                                <a:gd name="T10" fmla="+- 0 -1754 -1759"/>
                                <a:gd name="T11" fmla="*/ -1754 h 551"/>
                                <a:gd name="T12" fmla="+- 0 3285 3268"/>
                                <a:gd name="T13" fmla="*/ T12 w 2711"/>
                                <a:gd name="T14" fmla="+- 0 -1742 -1759"/>
                                <a:gd name="T15" fmla="*/ -1742 h 551"/>
                                <a:gd name="T16" fmla="+- 0 3273 3268"/>
                                <a:gd name="T17" fmla="*/ T16 w 2711"/>
                                <a:gd name="T18" fmla="+- 0 -1724 -1759"/>
                                <a:gd name="T19" fmla="*/ -1724 h 551"/>
                                <a:gd name="T20" fmla="+- 0 3268 3268"/>
                                <a:gd name="T21" fmla="*/ T20 w 2711"/>
                                <a:gd name="T22" fmla="+- 0 -1702 -1759"/>
                                <a:gd name="T23" fmla="*/ -1702 h 551"/>
                                <a:gd name="T24" fmla="+- 0 3272 3268"/>
                                <a:gd name="T25" fmla="*/ T24 w 2711"/>
                                <a:gd name="T26" fmla="+- 0 -1243 -1759"/>
                                <a:gd name="T27" fmla="*/ -1243 h 551"/>
                                <a:gd name="T28" fmla="+- 0 3285 3268"/>
                                <a:gd name="T29" fmla="*/ T28 w 2711"/>
                                <a:gd name="T30" fmla="+- 0 -1225 -1759"/>
                                <a:gd name="T31" fmla="*/ -1225 h 551"/>
                                <a:gd name="T32" fmla="+- 0 3303 3268"/>
                                <a:gd name="T33" fmla="*/ T32 w 2711"/>
                                <a:gd name="T34" fmla="+- 0 -1213 -1759"/>
                                <a:gd name="T35" fmla="*/ -1213 h 551"/>
                                <a:gd name="T36" fmla="+- 0 3325 3268"/>
                                <a:gd name="T37" fmla="*/ T36 w 2711"/>
                                <a:gd name="T38" fmla="+- 0 -1208 -1759"/>
                                <a:gd name="T39" fmla="*/ -1208 h 551"/>
                                <a:gd name="T40" fmla="+- 0 5944 3268"/>
                                <a:gd name="T41" fmla="*/ T40 w 2711"/>
                                <a:gd name="T42" fmla="+- 0 -1213 -1759"/>
                                <a:gd name="T43" fmla="*/ -1213 h 551"/>
                                <a:gd name="T44" fmla="+- 0 5962 3268"/>
                                <a:gd name="T45" fmla="*/ T44 w 2711"/>
                                <a:gd name="T46" fmla="+- 0 -1225 -1759"/>
                                <a:gd name="T47" fmla="*/ -1225 h 551"/>
                                <a:gd name="T48" fmla="+- 0 5974 3268"/>
                                <a:gd name="T49" fmla="*/ T48 w 2711"/>
                                <a:gd name="T50" fmla="+- 0 -1243 -1759"/>
                                <a:gd name="T51" fmla="*/ -1243 h 551"/>
                                <a:gd name="T52" fmla="+- 0 5979 3268"/>
                                <a:gd name="T53" fmla="*/ T52 w 2711"/>
                                <a:gd name="T54" fmla="+- 0 -1265 -1759"/>
                                <a:gd name="T55" fmla="*/ -1265 h 551"/>
                                <a:gd name="T56" fmla="+- 0 5974 3268"/>
                                <a:gd name="T57" fmla="*/ T56 w 2711"/>
                                <a:gd name="T58" fmla="+- 0 -1724 -1759"/>
                                <a:gd name="T59" fmla="*/ -1724 h 551"/>
                                <a:gd name="T60" fmla="+- 0 5962 3268"/>
                                <a:gd name="T61" fmla="*/ T60 w 2711"/>
                                <a:gd name="T62" fmla="+- 0 -1742 -1759"/>
                                <a:gd name="T63" fmla="*/ -1742 h 551"/>
                                <a:gd name="T64" fmla="+- 0 5944 3268"/>
                                <a:gd name="T65" fmla="*/ T64 w 2711"/>
                                <a:gd name="T66" fmla="+- 0 -1754 -1759"/>
                                <a:gd name="T67" fmla="*/ -1754 h 551"/>
                                <a:gd name="T68" fmla="+- 0 5922 3268"/>
                                <a:gd name="T69" fmla="*/ T68 w 2711"/>
                                <a:gd name="T70" fmla="+- 0 -1759 -1759"/>
                                <a:gd name="T71" fmla="*/ -1759 h 5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711" h="551">
                                  <a:moveTo>
                                    <a:pt x="265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35" y="5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5" y="35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4" y="516"/>
                                  </a:lnTo>
                                  <a:lnTo>
                                    <a:pt x="17" y="534"/>
                                  </a:lnTo>
                                  <a:lnTo>
                                    <a:pt x="35" y="546"/>
                                  </a:lnTo>
                                  <a:lnTo>
                                    <a:pt x="57" y="551"/>
                                  </a:lnTo>
                                  <a:lnTo>
                                    <a:pt x="2676" y="546"/>
                                  </a:lnTo>
                                  <a:lnTo>
                                    <a:pt x="2694" y="534"/>
                                  </a:lnTo>
                                  <a:lnTo>
                                    <a:pt x="2706" y="516"/>
                                  </a:lnTo>
                                  <a:lnTo>
                                    <a:pt x="2711" y="494"/>
                                  </a:lnTo>
                                  <a:lnTo>
                                    <a:pt x="2706" y="35"/>
                                  </a:lnTo>
                                  <a:lnTo>
                                    <a:pt x="2694" y="17"/>
                                  </a:lnTo>
                                  <a:lnTo>
                                    <a:pt x="2676" y="5"/>
                                  </a:lnTo>
                                  <a:lnTo>
                                    <a:pt x="26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Text Box 2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3" y="-2092"/>
                              <a:ext cx="5760" cy="12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rPr>
                                    <w:rFonts w:ascii="Helvetica Neue" w:eastAsia="Helvetica Neue" w:hAnsi="Helvetica Neue" w:cs="Helvetica Neue"/>
                                  </w:rPr>
                                </w:pPr>
                              </w:p>
                              <w:p w:rsidR="00A500A1" w:rsidRDefault="00A500A1">
                                <w:pPr>
                                  <w:spacing w:before="2"/>
                                  <w:rPr>
                                    <w:rFonts w:ascii="Helvetica Neue" w:eastAsia="Helvetica Neue" w:hAnsi="Helvetica Neue" w:cs="Helvetica Neue"/>
                                    <w:sz w:val="17"/>
                                    <w:szCs w:val="17"/>
                                  </w:rPr>
                                </w:pPr>
                              </w:p>
                              <w:p w:rsidR="00A500A1" w:rsidRDefault="00A500A1">
                                <w:pPr>
                                  <w:jc w:val="center"/>
                                  <w:rPr>
                                    <w:rFonts w:ascii="Helvetica Neue" w:eastAsia="Helvetica Neue" w:hAnsi="Helvetica Neue" w:cs="Helvetica Neue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b/>
                                    <w:color w:val="E18726"/>
                                  </w:rPr>
                                  <w:t>Call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E18726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E18726"/>
                                  </w:rPr>
                                  <w:t>to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E18726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E18726"/>
                                  </w:rPr>
                                  <w:t>Action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8" o:spid="_x0000_s1057" style="position:absolute;left:0;text-align:left;margin-left:87.15pt;margin-top:-104.6pt;width:4in;height:60.85pt;z-index:1624;mso-position-horizontal-relative:page;mso-position-vertical-relative:text" coordorigin="1743,-2092" coordsize="5760,1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">
                <v:group id="Group 274" o:spid="_x0000_s1058" style="position:absolute;left:1743;top:-2092;width:5760;height:1217" coordorigin="1743,-2092" coordsize="5760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<v:shape id="Freeform 275" o:spid="_x0000_s1059" style="position:absolute;left:1743;top:-2092;width:5760;height:1217;visibility:visible;mso-wrap-style:square;v-text-anchor:top" coordsize="5760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" path="m,1217r5760,l5760,,,,,1217xe" fillcolor="#0a96d4" stroked="f">
                    <v:path arrowok="t" o:connecttype="custom" o:connectlocs="0,-875;5760,-875;5760,-2092;0,-2092;0,-875" o:connectangles="0,0,0,0,0"/>
                  </v:shape>
                </v:group>
                <v:group id="Group 272" o:spid="_x0000_s1060" style="position:absolute;left:3268;top:-1730;width:2711;height:551" coordorigin="3268,-1730" coordsize="2711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shape id="Freeform 273" o:spid="_x0000_s1061" style="position:absolute;left:3268;top:-1730;width:2711;height:551;visibility:visible;mso-wrap-style:square;v-text-anchor:top" coordsize="2711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" path="m2654,l57,,35,4,17,16,4,34,,494r5,22l17,534r18,12l2654,550r22,-4l2694,534r12,-18l2711,56r-5,-22l2694,16,2676,4,2654,xe" fillcolor="#e0e1e2" stroked="f">
                    <v:path arrowok="t" o:connecttype="custom" o:connectlocs="2654,-1730;57,-1730;35,-1726;17,-1714;4,-1696;0,-1236;5,-1214;17,-1196;35,-1184;2654,-1180;2676,-1184;2694,-1196;2706,-1214;2711,-1674;2706,-1696;2694,-1714;2676,-1726;2654,-1730" o:connectangles="0,0,0,0,0,0,0,0,0,0,0,0,0,0,0,0,0,0"/>
                  </v:shape>
                </v:group>
                <v:group id="Group 269" o:spid="_x0000_s1062" style="position:absolute;left:3268;top:-1759;width:2711;height:551" coordorigin="3268,-1759" coordsize="2711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<v:shape id="Freeform 271" o:spid="_x0000_s1063" style="position:absolute;left:3268;top:-1759;width:2711;height:551;visibility:visible;mso-wrap-style:square;v-text-anchor:top" coordsize="2711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" path="m2654,l57,,35,5,17,17,5,35,,57,4,516r13,18l35,546r22,5l2676,546r18,-12l2706,516r5,-22l2706,35,2694,17,2676,5,2654,xe" stroked="f">
                    <v:path arrowok="t" o:connecttype="custom" o:connectlocs="2654,-1759;57,-1759;35,-1754;17,-1742;5,-1724;0,-1702;4,-1243;17,-1225;35,-1213;57,-1208;2676,-1213;2694,-1225;2706,-1243;2711,-1265;2706,-1724;2694,-1742;2676,-1754;2654,-1759" o:connectangles="0,0,0,0,0,0,0,0,0,0,0,0,0,0,0,0,0,0"/>
                  </v:shape>
                  <v:shape id="Text Box 270" o:spid="_x0000_s1064" type="#_x0000_t202" style="position:absolute;left:1743;top:-2092;width:5760;height:1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  <v:textbox inset="0,0,0,0">
                      <w:txbxContent>
                        <w:p w:rsidR="00A500A1" w:rsidRDefault="00A500A1">
                          <w:pPr>
                            <w:rPr>
                              <w:rFonts w:ascii="Helvetica Neue" w:eastAsia="Helvetica Neue" w:hAnsi="Helvetica Neue" w:cs="Helvetica Neue"/>
                            </w:rPr>
                          </w:pPr>
                        </w:p>
                        <w:p w:rsidR="00A500A1" w:rsidRDefault="00A500A1">
                          <w:pPr>
                            <w:spacing w:before="2"/>
                            <w:rPr>
                              <w:rFonts w:ascii="Helvetica Neue" w:eastAsia="Helvetica Neue" w:hAnsi="Helvetica Neue" w:cs="Helvetica Neue"/>
                              <w:sz w:val="17"/>
                              <w:szCs w:val="17"/>
                            </w:rPr>
                          </w:pPr>
                        </w:p>
                        <w:p w:rsidR="00A500A1" w:rsidRDefault="00A500A1">
                          <w:pPr>
                            <w:jc w:val="center"/>
                            <w:rPr>
                              <w:rFonts w:ascii="Helvetica Neue" w:eastAsia="Helvetica Neue" w:hAnsi="Helvetica Neue" w:cs="Helvetica Neue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E18726"/>
                            </w:rPr>
                            <w:t>Call</w:t>
                          </w:r>
                          <w:r>
                            <w:rPr>
                              <w:rFonts w:ascii="Helvetica Neue"/>
                              <w:b/>
                              <w:color w:val="E1872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E18726"/>
                            </w:rPr>
                            <w:t>to</w:t>
                          </w:r>
                          <w:r>
                            <w:rPr>
                              <w:rFonts w:ascii="Helvetica Neue"/>
                              <w:b/>
                              <w:color w:val="E1872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E18726"/>
                            </w:rPr>
                            <w:t>Action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96" behindDoc="0" locked="0" layoutInCell="1" allowOverlap="1">
                <wp:simplePos x="0" y="0"/>
                <wp:positionH relativeFrom="page">
                  <wp:posOffset>2635250</wp:posOffset>
                </wp:positionH>
                <wp:positionV relativeFrom="paragraph">
                  <wp:posOffset>604520</wp:posOffset>
                </wp:positionV>
                <wp:extent cx="72390" cy="121285"/>
                <wp:effectExtent l="6350" t="6985" r="6985" b="5080"/>
                <wp:wrapNone/>
                <wp:docPr id="321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390" cy="121285"/>
                          <a:chOff x="4150" y="952"/>
                          <a:chExt cx="114" cy="191"/>
                        </a:xfrm>
                      </wpg:grpSpPr>
                      <wps:wsp>
                        <wps:cNvPr id="322" name="Freeform 267"/>
                        <wps:cNvSpPr>
                          <a:spLocks/>
                        </wps:cNvSpPr>
                        <wps:spPr bwMode="auto">
                          <a:xfrm>
                            <a:off x="4150" y="952"/>
                            <a:ext cx="114" cy="191"/>
                          </a:xfrm>
                          <a:custGeom>
                            <a:avLst/>
                            <a:gdLst>
                              <a:gd name="T0" fmla="+- 0 4169 4150"/>
                              <a:gd name="T1" fmla="*/ T0 w 114"/>
                              <a:gd name="T2" fmla="+- 0 952 952"/>
                              <a:gd name="T3" fmla="*/ 952 h 191"/>
                              <a:gd name="T4" fmla="+- 0 4150 4150"/>
                              <a:gd name="T5" fmla="*/ T4 w 114"/>
                              <a:gd name="T6" fmla="+- 0 971 952"/>
                              <a:gd name="T7" fmla="*/ 971 h 191"/>
                              <a:gd name="T8" fmla="+- 0 4227 4150"/>
                              <a:gd name="T9" fmla="*/ T8 w 114"/>
                              <a:gd name="T10" fmla="+- 0 1048 952"/>
                              <a:gd name="T11" fmla="*/ 1048 h 191"/>
                              <a:gd name="T12" fmla="+- 0 4150 4150"/>
                              <a:gd name="T13" fmla="*/ T12 w 114"/>
                              <a:gd name="T14" fmla="+- 0 1124 952"/>
                              <a:gd name="T15" fmla="*/ 1124 h 191"/>
                              <a:gd name="T16" fmla="+- 0 4169 4150"/>
                              <a:gd name="T17" fmla="*/ T16 w 114"/>
                              <a:gd name="T18" fmla="+- 0 1143 952"/>
                              <a:gd name="T19" fmla="*/ 1143 h 191"/>
                              <a:gd name="T20" fmla="+- 0 4264 4150"/>
                              <a:gd name="T21" fmla="*/ T20 w 114"/>
                              <a:gd name="T22" fmla="+- 0 1048 952"/>
                              <a:gd name="T23" fmla="*/ 1048 h 191"/>
                              <a:gd name="T24" fmla="+- 0 4169 4150"/>
                              <a:gd name="T25" fmla="*/ T24 w 114"/>
                              <a:gd name="T26" fmla="+- 0 952 952"/>
                              <a:gd name="T27" fmla="*/ 952 h 1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4" h="191">
                                <a:moveTo>
                                  <a:pt x="19" y="0"/>
                                </a:moveTo>
                                <a:lnTo>
                                  <a:pt x="0" y="19"/>
                                </a:lnTo>
                                <a:lnTo>
                                  <a:pt x="77" y="96"/>
                                </a:lnTo>
                                <a:lnTo>
                                  <a:pt x="0" y="172"/>
                                </a:lnTo>
                                <a:lnTo>
                                  <a:pt x="19" y="191"/>
                                </a:lnTo>
                                <a:lnTo>
                                  <a:pt x="114" y="96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96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E1D42A" id="Group 266" o:spid="_x0000_s1026" style="position:absolute;margin-left:207.5pt;margin-top:47.6pt;width:5.7pt;height:9.55pt;z-index:1696;mso-position-horizontal-relative:page" coordorigin="4150,952" coordsize="114,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">
                <v:shape id="Freeform 267" o:spid="_x0000_s1027" style="position:absolute;left:4150;top:952;width:114;height:191;visibility:visible;mso-wrap-style:square;v-text-anchor:top" coordsize="114,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" path="m19,l,19,77,96,,172r19,19l114,96,19,xe" fillcolor="#0a96d4" stroked="f">
                  <v:path arrowok="t" o:connecttype="custom" o:connectlocs="19,952;0,971;77,1048;0,1124;19,1143;114,1048;19,952" o:connectangles="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1352" behindDoc="1" locked="0" layoutInCell="1" allowOverlap="1">
                <wp:simplePos x="0" y="0"/>
                <wp:positionH relativeFrom="page">
                  <wp:posOffset>2137410</wp:posOffset>
                </wp:positionH>
                <wp:positionV relativeFrom="paragraph">
                  <wp:posOffset>147320</wp:posOffset>
                </wp:positionV>
                <wp:extent cx="72390" cy="121285"/>
                <wp:effectExtent l="3810" t="6985" r="0" b="5080"/>
                <wp:wrapNone/>
                <wp:docPr id="319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390" cy="121285"/>
                          <a:chOff x="3366" y="232"/>
                          <a:chExt cx="114" cy="191"/>
                        </a:xfrm>
                      </wpg:grpSpPr>
                      <wps:wsp>
                        <wps:cNvPr id="320" name="Freeform 265"/>
                        <wps:cNvSpPr>
                          <a:spLocks/>
                        </wps:cNvSpPr>
                        <wps:spPr bwMode="auto">
                          <a:xfrm>
                            <a:off x="3366" y="232"/>
                            <a:ext cx="114" cy="191"/>
                          </a:xfrm>
                          <a:custGeom>
                            <a:avLst/>
                            <a:gdLst>
                              <a:gd name="T0" fmla="+- 0 3384 3366"/>
                              <a:gd name="T1" fmla="*/ T0 w 114"/>
                              <a:gd name="T2" fmla="+- 0 232 232"/>
                              <a:gd name="T3" fmla="*/ 232 h 191"/>
                              <a:gd name="T4" fmla="+- 0 3366 3366"/>
                              <a:gd name="T5" fmla="*/ T4 w 114"/>
                              <a:gd name="T6" fmla="+- 0 251 232"/>
                              <a:gd name="T7" fmla="*/ 251 h 191"/>
                              <a:gd name="T8" fmla="+- 0 3443 3366"/>
                              <a:gd name="T9" fmla="*/ T8 w 114"/>
                              <a:gd name="T10" fmla="+- 0 328 232"/>
                              <a:gd name="T11" fmla="*/ 328 h 191"/>
                              <a:gd name="T12" fmla="+- 0 3366 3366"/>
                              <a:gd name="T13" fmla="*/ T12 w 114"/>
                              <a:gd name="T14" fmla="+- 0 404 232"/>
                              <a:gd name="T15" fmla="*/ 404 h 191"/>
                              <a:gd name="T16" fmla="+- 0 3384 3366"/>
                              <a:gd name="T17" fmla="*/ T16 w 114"/>
                              <a:gd name="T18" fmla="+- 0 423 232"/>
                              <a:gd name="T19" fmla="*/ 423 h 191"/>
                              <a:gd name="T20" fmla="+- 0 3479 3366"/>
                              <a:gd name="T21" fmla="*/ T20 w 114"/>
                              <a:gd name="T22" fmla="+- 0 328 232"/>
                              <a:gd name="T23" fmla="*/ 328 h 191"/>
                              <a:gd name="T24" fmla="+- 0 3384 3366"/>
                              <a:gd name="T25" fmla="*/ T24 w 114"/>
                              <a:gd name="T26" fmla="+- 0 232 232"/>
                              <a:gd name="T27" fmla="*/ 232 h 1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4" h="191">
                                <a:moveTo>
                                  <a:pt x="18" y="0"/>
                                </a:moveTo>
                                <a:lnTo>
                                  <a:pt x="0" y="19"/>
                                </a:lnTo>
                                <a:lnTo>
                                  <a:pt x="77" y="96"/>
                                </a:lnTo>
                                <a:lnTo>
                                  <a:pt x="0" y="172"/>
                                </a:lnTo>
                                <a:lnTo>
                                  <a:pt x="18" y="191"/>
                                </a:lnTo>
                                <a:lnTo>
                                  <a:pt x="113" y="96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70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F2A608" id="Group 264" o:spid="_x0000_s1026" style="position:absolute;margin-left:168.3pt;margin-top:11.6pt;width:5.7pt;height:9.55pt;z-index:-35128;mso-position-horizontal-relative:page" coordorigin="3366,232" coordsize="114,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">
                <v:shape id="Freeform 265" o:spid="_x0000_s1027" style="position:absolute;left:3366;top:232;width:114;height:191;visibility:visible;mso-wrap-style:square;v-text-anchor:top" coordsize="114,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" path="m18,l,19,77,96,,172r18,19l113,96,18,xe" fillcolor="#0970a1" stroked="f">
                  <v:path arrowok="t" o:connecttype="custom" o:connectlocs="18,232;0,251;77,328;0,404;18,423;113,328;18,232" o:connectangles="0,0,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 Light"/>
          <w:color w:val="0771A1"/>
          <w:sz w:val="30"/>
        </w:rPr>
        <w:t>Action</w:t>
      </w:r>
      <w:r w:rsidR="005E1D8A">
        <w:rPr>
          <w:rFonts w:ascii="Helvetica Neue Light"/>
          <w:color w:val="0771A1"/>
          <w:spacing w:val="8"/>
          <w:sz w:val="30"/>
        </w:rPr>
        <w:t xml:space="preserve"> </w:t>
      </w:r>
      <w:r w:rsidR="005E1D8A">
        <w:rPr>
          <w:rFonts w:ascii="Helvetica Neue Light"/>
          <w:color w:val="0771A1"/>
          <w:sz w:val="30"/>
        </w:rPr>
        <w:t xml:space="preserve">Link </w:t>
      </w:r>
      <w:r w:rsidR="005E1D8A">
        <w:rPr>
          <w:rFonts w:ascii="Helvetica Neue Light"/>
          <w:color w:val="0796D4"/>
          <w:sz w:val="30"/>
        </w:rPr>
        <w:t>Action</w:t>
      </w:r>
      <w:r w:rsidR="005E1D8A">
        <w:rPr>
          <w:rFonts w:ascii="Helvetica Neue Light"/>
          <w:color w:val="0796D4"/>
          <w:spacing w:val="8"/>
          <w:sz w:val="30"/>
        </w:rPr>
        <w:t xml:space="preserve"> </w:t>
      </w:r>
      <w:r w:rsidR="005E1D8A">
        <w:rPr>
          <w:rFonts w:ascii="Helvetica Neue Light"/>
          <w:color w:val="0796D4"/>
          <w:sz w:val="30"/>
        </w:rPr>
        <w:t>Link:hover</w:t>
      </w:r>
    </w:p>
    <w:p w:rsidR="003B50BB" w:rsidRDefault="003B50BB">
      <w:pPr>
        <w:rPr>
          <w:rFonts w:ascii="Helvetica Neue Light" w:eastAsia="Helvetica Neue Light" w:hAnsi="Helvetica Neue Light" w:cs="Helvetica Neue Light"/>
          <w:sz w:val="30"/>
          <w:szCs w:val="30"/>
        </w:rPr>
      </w:pPr>
    </w:p>
    <w:p w:rsidR="003B50BB" w:rsidRDefault="005E1D8A">
      <w:pPr>
        <w:spacing w:before="206" w:line="451" w:lineRule="auto"/>
        <w:ind w:left="103" w:right="896"/>
        <w:rPr>
          <w:rFonts w:ascii="Helvetica Neue Light" w:eastAsia="Helvetica Neue Light" w:hAnsi="Helvetica Neue Light" w:cs="Helvetica Neue Light"/>
        </w:rPr>
      </w:pPr>
      <w:r>
        <w:rPr>
          <w:rFonts w:ascii="Helvetica Neue Light"/>
          <w:color w:val="0771A1"/>
        </w:rPr>
        <w:t xml:space="preserve">Link </w:t>
      </w:r>
      <w:r>
        <w:rPr>
          <w:rFonts w:ascii="Helvetica Neue Light"/>
          <w:color w:val="0796D4"/>
        </w:rPr>
        <w:t>Link:hover</w:t>
      </w:r>
    </w:p>
    <w:p w:rsidR="003B50BB" w:rsidRDefault="005E1D8A">
      <w:pPr>
        <w:pStyle w:val="BodyText"/>
        <w:spacing w:before="70"/>
        <w:ind w:left="103"/>
      </w:pPr>
      <w:r>
        <w:br w:type="column"/>
      </w:r>
      <w:r>
        <w:rPr>
          <w:color w:val="6D6E71"/>
        </w:rPr>
        <w:t>Hover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126754">
      <w:pPr>
        <w:pStyle w:val="BodyText"/>
        <w:spacing w:before="128"/>
        <w:ind w:left="350" w:hanging="4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28" behindDoc="0" locked="0" layoutInCell="1" allowOverlap="1">
                <wp:simplePos x="0" y="0"/>
                <wp:positionH relativeFrom="page">
                  <wp:posOffset>3043555</wp:posOffset>
                </wp:positionH>
                <wp:positionV relativeFrom="paragraph">
                  <wp:posOffset>-1273175</wp:posOffset>
                </wp:positionV>
                <wp:extent cx="1721485" cy="349250"/>
                <wp:effectExtent l="5080" t="9525" r="6985" b="3175"/>
                <wp:wrapNone/>
                <wp:docPr id="315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1485" cy="349250"/>
                          <a:chOff x="4793" y="-2005"/>
                          <a:chExt cx="2711" cy="550"/>
                        </a:xfrm>
                      </wpg:grpSpPr>
                      <wpg:grpSp>
                        <wpg:cNvPr id="316" name="Group 261"/>
                        <wpg:cNvGrpSpPr>
                          <a:grpSpLocks/>
                        </wpg:cNvGrpSpPr>
                        <wpg:grpSpPr bwMode="auto">
                          <a:xfrm>
                            <a:off x="4793" y="-2005"/>
                            <a:ext cx="2711" cy="550"/>
                            <a:chOff x="4793" y="-2005"/>
                            <a:chExt cx="2711" cy="550"/>
                          </a:xfrm>
                        </wpg:grpSpPr>
                        <wps:wsp>
                          <wps:cNvPr id="317" name="Freeform 263"/>
                          <wps:cNvSpPr>
                            <a:spLocks/>
                          </wps:cNvSpPr>
                          <wps:spPr bwMode="auto">
                            <a:xfrm>
                              <a:off x="4793" y="-2005"/>
                              <a:ext cx="2711" cy="550"/>
                            </a:xfrm>
                            <a:custGeom>
                              <a:avLst/>
                              <a:gdLst>
                                <a:gd name="T0" fmla="+- 0 7447 4793"/>
                                <a:gd name="T1" fmla="*/ T0 w 2711"/>
                                <a:gd name="T2" fmla="+- 0 -2005 -2005"/>
                                <a:gd name="T3" fmla="*/ -2005 h 550"/>
                                <a:gd name="T4" fmla="+- 0 4849 4793"/>
                                <a:gd name="T5" fmla="*/ T4 w 2711"/>
                                <a:gd name="T6" fmla="+- 0 -2005 -2005"/>
                                <a:gd name="T7" fmla="*/ -2005 h 550"/>
                                <a:gd name="T8" fmla="+- 0 4827 4793"/>
                                <a:gd name="T9" fmla="*/ T8 w 2711"/>
                                <a:gd name="T10" fmla="+- 0 -2001 -2005"/>
                                <a:gd name="T11" fmla="*/ -2001 h 550"/>
                                <a:gd name="T12" fmla="+- 0 4809 4793"/>
                                <a:gd name="T13" fmla="*/ T12 w 2711"/>
                                <a:gd name="T14" fmla="+- 0 -1988 -2005"/>
                                <a:gd name="T15" fmla="*/ -1988 h 550"/>
                                <a:gd name="T16" fmla="+- 0 4797 4793"/>
                                <a:gd name="T17" fmla="*/ T16 w 2711"/>
                                <a:gd name="T18" fmla="+- 0 -1971 -2005"/>
                                <a:gd name="T19" fmla="*/ -1971 h 550"/>
                                <a:gd name="T20" fmla="+- 0 4793 4793"/>
                                <a:gd name="T21" fmla="*/ T20 w 2711"/>
                                <a:gd name="T22" fmla="+- 0 -1949 -2005"/>
                                <a:gd name="T23" fmla="*/ -1949 h 550"/>
                                <a:gd name="T24" fmla="+- 0 4797 4793"/>
                                <a:gd name="T25" fmla="*/ T24 w 2711"/>
                                <a:gd name="T26" fmla="+- 0 -1490 -2005"/>
                                <a:gd name="T27" fmla="*/ -1490 h 550"/>
                                <a:gd name="T28" fmla="+- 0 4809 4793"/>
                                <a:gd name="T29" fmla="*/ T28 w 2711"/>
                                <a:gd name="T30" fmla="+- 0 -1472 -2005"/>
                                <a:gd name="T31" fmla="*/ -1472 h 550"/>
                                <a:gd name="T32" fmla="+- 0 4827 4793"/>
                                <a:gd name="T33" fmla="*/ T32 w 2711"/>
                                <a:gd name="T34" fmla="+- 0 -1460 -2005"/>
                                <a:gd name="T35" fmla="*/ -1460 h 550"/>
                                <a:gd name="T36" fmla="+- 0 4849 4793"/>
                                <a:gd name="T37" fmla="*/ T36 w 2711"/>
                                <a:gd name="T38" fmla="+- 0 -1456 -2005"/>
                                <a:gd name="T39" fmla="*/ -1456 h 550"/>
                                <a:gd name="T40" fmla="+- 0 7469 4793"/>
                                <a:gd name="T41" fmla="*/ T40 w 2711"/>
                                <a:gd name="T42" fmla="+- 0 -1460 -2005"/>
                                <a:gd name="T43" fmla="*/ -1460 h 550"/>
                                <a:gd name="T44" fmla="+- 0 7487 4793"/>
                                <a:gd name="T45" fmla="*/ T44 w 2711"/>
                                <a:gd name="T46" fmla="+- 0 -1472 -2005"/>
                                <a:gd name="T47" fmla="*/ -1472 h 550"/>
                                <a:gd name="T48" fmla="+- 0 7499 4793"/>
                                <a:gd name="T49" fmla="*/ T48 w 2711"/>
                                <a:gd name="T50" fmla="+- 0 -1490 -2005"/>
                                <a:gd name="T51" fmla="*/ -1490 h 550"/>
                                <a:gd name="T52" fmla="+- 0 7503 4793"/>
                                <a:gd name="T53" fmla="*/ T52 w 2711"/>
                                <a:gd name="T54" fmla="+- 0 -1512 -2005"/>
                                <a:gd name="T55" fmla="*/ -1512 h 550"/>
                                <a:gd name="T56" fmla="+- 0 7499 4793"/>
                                <a:gd name="T57" fmla="*/ T56 w 2711"/>
                                <a:gd name="T58" fmla="+- 0 -1970 -2005"/>
                                <a:gd name="T59" fmla="*/ -1970 h 550"/>
                                <a:gd name="T60" fmla="+- 0 7487 4793"/>
                                <a:gd name="T61" fmla="*/ T60 w 2711"/>
                                <a:gd name="T62" fmla="+- 0 -1988 -2005"/>
                                <a:gd name="T63" fmla="*/ -1988 h 550"/>
                                <a:gd name="T64" fmla="+- 0 7469 4793"/>
                                <a:gd name="T65" fmla="*/ T64 w 2711"/>
                                <a:gd name="T66" fmla="+- 0 -2000 -2005"/>
                                <a:gd name="T67" fmla="*/ -2000 h 550"/>
                                <a:gd name="T68" fmla="+- 0 7447 4793"/>
                                <a:gd name="T69" fmla="*/ T68 w 2711"/>
                                <a:gd name="T70" fmla="+- 0 -2005 -2005"/>
                                <a:gd name="T71" fmla="*/ -2005 h 5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711" h="550">
                                  <a:moveTo>
                                    <a:pt x="2654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34" y="4"/>
                                  </a:lnTo>
                                  <a:lnTo>
                                    <a:pt x="16" y="17"/>
                                  </a:lnTo>
                                  <a:lnTo>
                                    <a:pt x="4" y="34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4" y="515"/>
                                  </a:lnTo>
                                  <a:lnTo>
                                    <a:pt x="16" y="533"/>
                                  </a:lnTo>
                                  <a:lnTo>
                                    <a:pt x="34" y="545"/>
                                  </a:lnTo>
                                  <a:lnTo>
                                    <a:pt x="56" y="549"/>
                                  </a:lnTo>
                                  <a:lnTo>
                                    <a:pt x="2676" y="545"/>
                                  </a:lnTo>
                                  <a:lnTo>
                                    <a:pt x="2694" y="533"/>
                                  </a:lnTo>
                                  <a:lnTo>
                                    <a:pt x="2706" y="515"/>
                                  </a:lnTo>
                                  <a:lnTo>
                                    <a:pt x="2710" y="493"/>
                                  </a:lnTo>
                                  <a:lnTo>
                                    <a:pt x="2706" y="35"/>
                                  </a:lnTo>
                                  <a:lnTo>
                                    <a:pt x="2694" y="17"/>
                                  </a:lnTo>
                                  <a:lnTo>
                                    <a:pt x="2676" y="5"/>
                                  </a:lnTo>
                                  <a:lnTo>
                                    <a:pt x="26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771A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Text Box 2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93" y="-2005"/>
                              <a:ext cx="2711" cy="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before="120"/>
                                  <w:ind w:left="642"/>
                                  <w:rPr>
                                    <w:rFonts w:ascii="Helvetica Neue" w:eastAsia="Helvetica Neue" w:hAnsi="Helvetica Neue" w:cs="Helvetica Neue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Call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to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  <w:spacing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b/>
                                    <w:color w:val="FFFFFF"/>
                                  </w:rPr>
                                  <w:t>Action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0" o:spid="_x0000_s1065" style="position:absolute;left:0;text-align:left;margin-left:239.65pt;margin-top:-100.25pt;width:135.55pt;height:27.5pt;z-index:1528;mso-position-horizontal-relative:page;mso-position-vertical-relative:text" coordorigin="4793,-2005" coordsize="2711,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">
                <v:group id="Group 261" o:spid="_x0000_s1066" style="position:absolute;left:4793;top:-2005;width:2711;height:550" coordorigin="4793,-2005" coordsize="271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shape id="Freeform 263" o:spid="_x0000_s1067" style="position:absolute;left:4793;top:-2005;width:2711;height:550;visibility:visible;mso-wrap-style:square;v-text-anchor:top" coordsize="271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" path="m2654,l56,,34,4,16,17,4,34,,56,4,515r12,18l34,545r22,4l2676,545r18,-12l2706,515r4,-22l2706,35,2694,17,2676,5,2654,xe" fillcolor="#0771a1" stroked="f">
                    <v:path arrowok="t" o:connecttype="custom" o:connectlocs="2654,-2005;56,-2005;34,-2001;16,-1988;4,-1971;0,-1949;4,-1490;16,-1472;34,-1460;56,-1456;2676,-1460;2694,-1472;2706,-1490;2710,-1512;2706,-1970;2694,-1988;2676,-2000;2654,-2005" o:connectangles="0,0,0,0,0,0,0,0,0,0,0,0,0,0,0,0,0,0"/>
                  </v:shape>
                  <v:shape id="Text Box 262" o:spid="_x0000_s1068" type="#_x0000_t202" style="position:absolute;left:4793;top:-2005;width:2711;height: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aXV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t7Wl1cMAAADcAAAADwAA&#10;AAAAAAAAAAAAAAAHAgAAZHJzL2Rvd25yZXYueG1sUEsFBgAAAAADAAMAtwAAAPcCAAAAAA==&#10;" filled="f" stroked="f">
                    <v:textbox inset="0,0,0,0">
                      <w:txbxContent>
                        <w:p w:rsidR="00A500A1" w:rsidRDefault="00A500A1">
                          <w:pPr>
                            <w:spacing w:before="120"/>
                            <w:ind w:left="642"/>
                            <w:rPr>
                              <w:rFonts w:ascii="Helvetica Neue" w:eastAsia="Helvetica Neue" w:hAnsi="Helvetica Neue" w:cs="Helvetica Neue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Call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FFFFFF"/>
                            </w:rPr>
                            <w:t>Action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5E1D8A">
        <w:rPr>
          <w:color w:val="6D6E71"/>
        </w:rPr>
        <w:t>Default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7"/>
        <w:rPr>
          <w:rFonts w:ascii="Helvetica Neue" w:eastAsia="Helvetica Neue" w:hAnsi="Helvetica Neue" w:cs="Helvetica Neue"/>
          <w:sz w:val="25"/>
          <w:szCs w:val="25"/>
        </w:rPr>
      </w:pPr>
    </w:p>
    <w:p w:rsidR="003B50BB" w:rsidRDefault="005E1D8A">
      <w:pPr>
        <w:pStyle w:val="BodyText"/>
        <w:spacing w:before="0"/>
        <w:ind w:left="350"/>
      </w:pPr>
      <w:r>
        <w:rPr>
          <w:color w:val="6D6E71"/>
        </w:rPr>
        <w:t>Hover</w:t>
      </w:r>
    </w:p>
    <w:p w:rsidR="003B50BB" w:rsidRDefault="005E1D8A">
      <w:pPr>
        <w:pStyle w:val="Heading5"/>
        <w:spacing w:before="141"/>
        <w:ind w:right="87"/>
        <w:rPr>
          <w:b w:val="0"/>
          <w:bCs w:val="0"/>
        </w:rPr>
      </w:pPr>
      <w:r>
        <w:rPr>
          <w:b w:val="0"/>
        </w:rPr>
        <w:br w:type="column"/>
      </w:r>
      <w:r>
        <w:rPr>
          <w:color w:val="6D6E71"/>
        </w:rPr>
        <w:t>Primary Call to Action Button</w:t>
      </w:r>
    </w:p>
    <w:p w:rsidR="003B50BB" w:rsidRDefault="005E1D8A">
      <w:pPr>
        <w:pStyle w:val="BodyText"/>
        <w:ind w:left="103" w:right="87"/>
      </w:pPr>
      <w:r>
        <w:rPr>
          <w:color w:val="6D6E71"/>
        </w:rPr>
        <w:t>Color:</w:t>
      </w:r>
      <w:r>
        <w:rPr>
          <w:color w:val="6D6E71"/>
          <w:spacing w:val="1"/>
        </w:rPr>
        <w:t xml:space="preserve"> </w:t>
      </w:r>
      <w:r>
        <w:rPr>
          <w:color w:val="6D6E71"/>
          <w:spacing w:val="-3"/>
        </w:rPr>
        <w:t>#ffffff</w:t>
      </w:r>
    </w:p>
    <w:p w:rsidR="003B50BB" w:rsidRDefault="005E1D8A">
      <w:pPr>
        <w:pStyle w:val="BodyText"/>
        <w:spacing w:before="45" w:line="290" w:lineRule="auto"/>
        <w:ind w:left="103" w:right="1070"/>
      </w:pPr>
      <w:r>
        <w:rPr>
          <w:color w:val="6D6E71"/>
        </w:rPr>
        <w:t>Font: Helvetica Neue Bold Size: 16px / 20px Background Color: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#0096D5</w:t>
      </w:r>
    </w:p>
    <w:p w:rsidR="003B50BB" w:rsidRDefault="005E1D8A">
      <w:pPr>
        <w:pStyle w:val="Heading5"/>
        <w:spacing w:line="230" w:lineRule="exact"/>
        <w:ind w:right="87"/>
        <w:rPr>
          <w:b w:val="0"/>
          <w:bCs w:val="0"/>
        </w:rPr>
      </w:pPr>
      <w:r>
        <w:rPr>
          <w:color w:val="6D6E71"/>
        </w:rPr>
        <w:t>:hover</w:t>
      </w:r>
    </w:p>
    <w:p w:rsidR="003B50BB" w:rsidRDefault="005E1D8A">
      <w:pPr>
        <w:pStyle w:val="BodyText"/>
        <w:spacing w:line="295" w:lineRule="auto"/>
        <w:ind w:left="103" w:right="1070"/>
      </w:pPr>
      <w:r>
        <w:rPr>
          <w:color w:val="6D6E71"/>
        </w:rPr>
        <w:t>Background Color: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#0971a1 Remove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dropshadow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11"/>
        <w:rPr>
          <w:rFonts w:ascii="Helvetica Neue" w:eastAsia="Helvetica Neue" w:hAnsi="Helvetica Neue" w:cs="Helvetica Neue"/>
          <w:sz w:val="21"/>
          <w:szCs w:val="21"/>
        </w:rPr>
      </w:pPr>
    </w:p>
    <w:p w:rsidR="003B50BB" w:rsidRDefault="005E1D8A">
      <w:pPr>
        <w:pStyle w:val="Heading5"/>
        <w:ind w:right="87"/>
        <w:rPr>
          <w:b w:val="0"/>
          <w:bCs w:val="0"/>
        </w:rPr>
      </w:pPr>
      <w:r>
        <w:rPr>
          <w:color w:val="6D6E71"/>
        </w:rPr>
        <w:t>Case Study Download Button</w:t>
      </w:r>
    </w:p>
    <w:p w:rsidR="003B50BB" w:rsidRDefault="005E1D8A">
      <w:pPr>
        <w:pStyle w:val="BodyText"/>
        <w:ind w:left="103" w:right="87"/>
      </w:pPr>
      <w:r>
        <w:rPr>
          <w:color w:val="6D6E71"/>
        </w:rPr>
        <w:t>Color:</w:t>
      </w:r>
      <w:r>
        <w:rPr>
          <w:color w:val="6D6E71"/>
          <w:spacing w:val="1"/>
        </w:rPr>
        <w:t xml:space="preserve"> </w:t>
      </w:r>
      <w:r>
        <w:rPr>
          <w:color w:val="6D6E71"/>
          <w:spacing w:val="-3"/>
        </w:rPr>
        <w:t>#ffffff</w:t>
      </w:r>
    </w:p>
    <w:p w:rsidR="003B50BB" w:rsidRDefault="005E1D8A">
      <w:pPr>
        <w:pStyle w:val="BodyText"/>
        <w:spacing w:before="45" w:line="290" w:lineRule="auto"/>
        <w:ind w:left="103" w:right="1070"/>
      </w:pPr>
      <w:r>
        <w:rPr>
          <w:color w:val="6D6E71"/>
        </w:rPr>
        <w:t>Font: Helvetica Neue Bold Size: 16px  / 20px</w:t>
      </w:r>
    </w:p>
    <w:p w:rsidR="003B50BB" w:rsidRDefault="005E1D8A">
      <w:pPr>
        <w:spacing w:line="290" w:lineRule="auto"/>
        <w:ind w:left="103" w:right="1070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b/>
          <w:color w:val="6D6E71"/>
          <w:sz w:val="18"/>
        </w:rPr>
        <w:t xml:space="preserve">File </w:t>
      </w:r>
      <w:r>
        <w:rPr>
          <w:rFonts w:ascii="Helvetica Neue"/>
          <w:b/>
          <w:color w:val="6D6E71"/>
          <w:spacing w:val="-5"/>
          <w:sz w:val="18"/>
        </w:rPr>
        <w:t xml:space="preserve">Type </w:t>
      </w:r>
      <w:r>
        <w:rPr>
          <w:rFonts w:ascii="Helvetica Neue"/>
          <w:b/>
          <w:color w:val="6D6E71"/>
          <w:sz w:val="18"/>
        </w:rPr>
        <w:t>and File</w:t>
      </w:r>
      <w:r>
        <w:rPr>
          <w:rFonts w:ascii="Helvetica Neue"/>
          <w:b/>
          <w:color w:val="6D6E71"/>
          <w:spacing w:val="5"/>
          <w:sz w:val="18"/>
        </w:rPr>
        <w:t xml:space="preserve"> </w:t>
      </w:r>
      <w:r>
        <w:rPr>
          <w:rFonts w:ascii="Helvetica Neue"/>
          <w:b/>
          <w:color w:val="6D6E71"/>
          <w:sz w:val="18"/>
        </w:rPr>
        <w:t xml:space="preserve">Size: </w:t>
      </w:r>
      <w:r>
        <w:rPr>
          <w:rFonts w:ascii="Helvetica Neue"/>
          <w:color w:val="6D6E71"/>
          <w:sz w:val="18"/>
        </w:rPr>
        <w:t>Font: Helvetica Neue Light Size: 14px / 14px Background Color:</w:t>
      </w:r>
      <w:r>
        <w:rPr>
          <w:rFonts w:ascii="Helvetica Neue"/>
          <w:color w:val="6D6E71"/>
          <w:spacing w:val="-4"/>
          <w:sz w:val="18"/>
        </w:rPr>
        <w:t xml:space="preserve"> </w:t>
      </w:r>
      <w:r>
        <w:rPr>
          <w:rFonts w:ascii="Helvetica Neue"/>
          <w:color w:val="6D6E71"/>
          <w:sz w:val="18"/>
        </w:rPr>
        <w:t>#0096D5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</w:rPr>
      </w:pPr>
    </w:p>
    <w:p w:rsidR="003B50BB" w:rsidRDefault="005E1D8A">
      <w:pPr>
        <w:pStyle w:val="Heading5"/>
        <w:ind w:right="87"/>
        <w:rPr>
          <w:b w:val="0"/>
          <w:bCs w:val="0"/>
        </w:rPr>
      </w:pPr>
      <w:r>
        <w:rPr>
          <w:color w:val="6D6E71"/>
        </w:rPr>
        <w:t>Footer Call to Action Button</w:t>
      </w:r>
    </w:p>
    <w:p w:rsidR="003B50BB" w:rsidRDefault="005E1D8A">
      <w:pPr>
        <w:pStyle w:val="BodyText"/>
        <w:ind w:left="103" w:right="87"/>
      </w:pPr>
      <w:r>
        <w:rPr>
          <w:color w:val="6D6E71"/>
        </w:rPr>
        <w:t>Color: #E2870F</w:t>
      </w:r>
    </w:p>
    <w:p w:rsidR="003B50BB" w:rsidRDefault="005E1D8A">
      <w:pPr>
        <w:pStyle w:val="BodyText"/>
        <w:spacing w:before="45" w:line="290" w:lineRule="auto"/>
        <w:ind w:left="103" w:right="1070"/>
      </w:pPr>
      <w:r>
        <w:rPr>
          <w:color w:val="6D6E71"/>
        </w:rPr>
        <w:t>Font: Helvetica Neue Bold Size: 19px  / 24px</w:t>
      </w:r>
    </w:p>
    <w:p w:rsidR="003B50BB" w:rsidRDefault="005E1D8A">
      <w:pPr>
        <w:pStyle w:val="BodyText"/>
        <w:spacing w:before="1" w:line="290" w:lineRule="auto"/>
        <w:ind w:left="103" w:right="87"/>
      </w:pPr>
      <w:r>
        <w:rPr>
          <w:color w:val="6D6E71"/>
        </w:rPr>
        <w:t>Please refer to page 17 for the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hover state of this button.</w:t>
      </w:r>
    </w:p>
    <w:p w:rsidR="003B50BB" w:rsidRDefault="003B50BB">
      <w:pPr>
        <w:spacing w:before="7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5E1D8A">
      <w:pPr>
        <w:pStyle w:val="Heading5"/>
        <w:ind w:right="87"/>
        <w:rPr>
          <w:b w:val="0"/>
          <w:bCs w:val="0"/>
        </w:rPr>
      </w:pPr>
      <w:r>
        <w:rPr>
          <w:color w:val="6D6E71"/>
        </w:rPr>
        <w:t>Action Link</w:t>
      </w:r>
    </w:p>
    <w:p w:rsidR="003B50BB" w:rsidRDefault="005E1D8A">
      <w:pPr>
        <w:pStyle w:val="BodyText"/>
        <w:ind w:left="103" w:right="87"/>
      </w:pPr>
      <w:r>
        <w:rPr>
          <w:color w:val="6D6E71"/>
        </w:rPr>
        <w:t>Color: #0971A1</w:t>
      </w:r>
    </w:p>
    <w:p w:rsidR="003B50BB" w:rsidRDefault="005E1D8A">
      <w:pPr>
        <w:pStyle w:val="BodyText"/>
        <w:spacing w:before="45" w:line="290" w:lineRule="auto"/>
        <w:ind w:left="103" w:right="643"/>
      </w:pPr>
      <w:r>
        <w:rPr>
          <w:color w:val="6D6E71"/>
        </w:rPr>
        <w:t>Font: Helvetica Neue Medium Size: 19px / 24px</w:t>
      </w:r>
    </w:p>
    <w:p w:rsidR="003B50BB" w:rsidRDefault="005E1D8A">
      <w:pPr>
        <w:pStyle w:val="Heading5"/>
        <w:spacing w:line="226" w:lineRule="exact"/>
        <w:ind w:right="87"/>
        <w:rPr>
          <w:b w:val="0"/>
          <w:bCs w:val="0"/>
        </w:rPr>
      </w:pPr>
      <w:r>
        <w:rPr>
          <w:color w:val="6D6E71"/>
        </w:rPr>
        <w:t>:hover</w:t>
      </w:r>
    </w:p>
    <w:p w:rsidR="003B50BB" w:rsidRDefault="005E1D8A">
      <w:pPr>
        <w:pStyle w:val="BodyText"/>
        <w:ind w:left="103" w:right="87"/>
      </w:pPr>
      <w:r>
        <w:rPr>
          <w:color w:val="6D6E71"/>
        </w:rPr>
        <w:t>Color: #0096D5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spacing w:before="146"/>
        <w:ind w:right="87"/>
        <w:rPr>
          <w:b w:val="0"/>
          <w:bCs w:val="0"/>
        </w:rPr>
      </w:pPr>
      <w:r>
        <w:rPr>
          <w:color w:val="6D6E71"/>
        </w:rPr>
        <w:t>Default Link</w:t>
      </w:r>
    </w:p>
    <w:p w:rsidR="003B50BB" w:rsidRDefault="005E1D8A">
      <w:pPr>
        <w:pStyle w:val="BodyText"/>
        <w:ind w:left="103" w:right="87"/>
      </w:pPr>
      <w:r>
        <w:rPr>
          <w:color w:val="6D6E71"/>
        </w:rPr>
        <w:t>Color: #0971A1</w:t>
      </w:r>
    </w:p>
    <w:p w:rsidR="003B50BB" w:rsidRDefault="005E1D8A">
      <w:pPr>
        <w:pStyle w:val="BodyText"/>
        <w:spacing w:before="45" w:line="290" w:lineRule="auto"/>
        <w:ind w:left="103" w:right="643"/>
      </w:pPr>
      <w:r>
        <w:rPr>
          <w:color w:val="6D6E71"/>
        </w:rPr>
        <w:t>Font: Helvetica Neue Medium Size: 15px / 20px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640" w:header="720" w:footer="720" w:gutter="0"/>
          <w:cols w:num="3" w:space="720" w:equalWidth="0">
            <w:col w:w="2341" w:space="1824"/>
            <w:col w:w="876" w:space="1459"/>
            <w:col w:w="3500"/>
          </w:cols>
        </w:sectPr>
      </w:pPr>
    </w:p>
    <w:p w:rsidR="003B50BB" w:rsidRDefault="00E501B9">
      <w:pPr>
        <w:pStyle w:val="Heading7"/>
        <w:spacing w:line="215" w:lineRule="exact"/>
        <w:ind w:left="103" w:right="140"/>
        <w:rPr>
          <w:b w:val="0"/>
          <w:bCs w:val="0"/>
        </w:rPr>
      </w:pPr>
      <w:r>
        <w:rPr>
          <w:noProof/>
        </w:rPr>
        <w:lastRenderedPageBreak/>
        <w:drawing>
          <wp:anchor distT="0" distB="0" distL="114300" distR="114300" simplePos="0" relativeHeight="1384" behindDoc="0" locked="0" layoutInCell="1" allowOverlap="1">
            <wp:simplePos x="0" y="0"/>
            <wp:positionH relativeFrom="page">
              <wp:posOffset>793750</wp:posOffset>
            </wp:positionH>
            <wp:positionV relativeFrom="paragraph">
              <wp:posOffset>-12096750</wp:posOffset>
            </wp:positionV>
            <wp:extent cx="3956050" cy="3216275"/>
            <wp:effectExtent l="0" t="0" r="6350" b="3175"/>
            <wp:wrapNone/>
            <wp:docPr id="357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HEADERS</w:t>
      </w:r>
    </w:p>
    <w:p w:rsidR="003B50BB" w:rsidRDefault="003B50BB">
      <w:pPr>
        <w:spacing w:before="10"/>
        <w:rPr>
          <w:rFonts w:ascii="Helvetica Neue" w:eastAsia="Helvetica Neue" w:hAnsi="Helvetica Neue" w:cs="Helvetica Neue"/>
          <w:b/>
          <w:bCs/>
          <w:sz w:val="24"/>
          <w:szCs w:val="24"/>
        </w:rPr>
      </w:pPr>
    </w:p>
    <w:p w:rsidR="003B50BB" w:rsidRDefault="003B50BB">
      <w:pPr>
        <w:rPr>
          <w:rFonts w:ascii="Helvetica Neue" w:eastAsia="Helvetica Neue" w:hAnsi="Helvetica Neue" w:cs="Helvetica Neue"/>
          <w:sz w:val="24"/>
          <w:szCs w:val="24"/>
        </w:rPr>
        <w:sectPr w:rsidR="003B50BB">
          <w:pgSz w:w="12240" w:h="15840"/>
          <w:pgMar w:top="2340" w:right="600" w:bottom="1820" w:left="1640" w:header="720" w:footer="1638" w:gutter="0"/>
          <w:cols w:space="720"/>
        </w:sectPr>
      </w:pPr>
    </w:p>
    <w:p w:rsidR="003B50BB" w:rsidRDefault="00126754">
      <w:pPr>
        <w:pStyle w:val="BodyText"/>
        <w:spacing w:before="70"/>
        <w:ind w:left="2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1376" behindDoc="1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165735</wp:posOffset>
                </wp:positionV>
                <wp:extent cx="426720" cy="1237615"/>
                <wp:effectExtent l="11430" t="7620" r="9525" b="2540"/>
                <wp:wrapNone/>
                <wp:docPr id="302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720" cy="1237615"/>
                          <a:chOff x="1743" y="261"/>
                          <a:chExt cx="672" cy="1949"/>
                        </a:xfrm>
                      </wpg:grpSpPr>
                      <wpg:grpSp>
                        <wpg:cNvPr id="303" name="Group 258"/>
                        <wpg:cNvGrpSpPr>
                          <a:grpSpLocks/>
                        </wpg:cNvGrpSpPr>
                        <wpg:grpSpPr bwMode="auto">
                          <a:xfrm>
                            <a:off x="1772" y="561"/>
                            <a:ext cx="2" cy="1620"/>
                            <a:chOff x="1772" y="561"/>
                            <a:chExt cx="2" cy="1620"/>
                          </a:xfrm>
                        </wpg:grpSpPr>
                        <wps:wsp>
                          <wps:cNvPr id="304" name="Freeform 259"/>
                          <wps:cNvSpPr>
                            <a:spLocks/>
                          </wps:cNvSpPr>
                          <wps:spPr bwMode="auto">
                            <a:xfrm>
                              <a:off x="1772" y="561"/>
                              <a:ext cx="2" cy="1620"/>
                            </a:xfrm>
                            <a:custGeom>
                              <a:avLst/>
                              <a:gdLst>
                                <a:gd name="T0" fmla="+- 0 561 561"/>
                                <a:gd name="T1" fmla="*/ 561 h 1620"/>
                                <a:gd name="T2" fmla="+- 0 2181 561"/>
                                <a:gd name="T3" fmla="*/ 2181 h 16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620">
                                  <a:moveTo>
                                    <a:pt x="0" y="0"/>
                                  </a:moveTo>
                                  <a:lnTo>
                                    <a:pt x="0" y="1620"/>
                                  </a:lnTo>
                                </a:path>
                              </a:pathLst>
                            </a:custGeom>
                            <a:noFill/>
                            <a:ln w="35954">
                              <a:solidFill>
                                <a:srgbClr val="0796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5" name="Group 256"/>
                        <wpg:cNvGrpSpPr>
                          <a:grpSpLocks/>
                        </wpg:cNvGrpSpPr>
                        <wpg:grpSpPr bwMode="auto">
                          <a:xfrm>
                            <a:off x="1753" y="414"/>
                            <a:ext cx="648" cy="2"/>
                            <a:chOff x="1753" y="414"/>
                            <a:chExt cx="648" cy="2"/>
                          </a:xfrm>
                        </wpg:grpSpPr>
                        <wps:wsp>
                          <wps:cNvPr id="306" name="Freeform 257"/>
                          <wps:cNvSpPr>
                            <a:spLocks/>
                          </wps:cNvSpPr>
                          <wps:spPr bwMode="auto">
                            <a:xfrm>
                              <a:off x="1753" y="414"/>
                              <a:ext cx="648" cy="2"/>
                            </a:xfrm>
                            <a:custGeom>
                              <a:avLst/>
                              <a:gdLst>
                                <a:gd name="T0" fmla="+- 0 2400 1753"/>
                                <a:gd name="T1" fmla="*/ T0 w 648"/>
                                <a:gd name="T2" fmla="+- 0 1753 1753"/>
                                <a:gd name="T3" fmla="*/ T2 w 64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48">
                                  <a:moveTo>
                                    <a:pt x="647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7" name="Group 254"/>
                        <wpg:cNvGrpSpPr>
                          <a:grpSpLocks/>
                        </wpg:cNvGrpSpPr>
                        <wpg:grpSpPr bwMode="auto">
                          <a:xfrm>
                            <a:off x="2330" y="349"/>
                            <a:ext cx="70" cy="129"/>
                            <a:chOff x="2330" y="349"/>
                            <a:chExt cx="70" cy="129"/>
                          </a:xfrm>
                        </wpg:grpSpPr>
                        <wps:wsp>
                          <wps:cNvPr id="308" name="Freeform 255"/>
                          <wps:cNvSpPr>
                            <a:spLocks/>
                          </wps:cNvSpPr>
                          <wps:spPr bwMode="auto">
                            <a:xfrm>
                              <a:off x="2330" y="349"/>
                              <a:ext cx="70" cy="129"/>
                            </a:xfrm>
                            <a:custGeom>
                              <a:avLst/>
                              <a:gdLst>
                                <a:gd name="T0" fmla="+- 0 2330 2330"/>
                                <a:gd name="T1" fmla="*/ T0 w 70"/>
                                <a:gd name="T2" fmla="+- 0 349 349"/>
                                <a:gd name="T3" fmla="*/ 349 h 129"/>
                                <a:gd name="T4" fmla="+- 0 2400 2330"/>
                                <a:gd name="T5" fmla="*/ T4 w 70"/>
                                <a:gd name="T6" fmla="+- 0 414 349"/>
                                <a:gd name="T7" fmla="*/ 414 h 129"/>
                                <a:gd name="T8" fmla="+- 0 2330 2330"/>
                                <a:gd name="T9" fmla="*/ T8 w 70"/>
                                <a:gd name="T10" fmla="+- 0 478 349"/>
                                <a:gd name="T11" fmla="*/ 478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0" h="129">
                                  <a:moveTo>
                                    <a:pt x="0" y="0"/>
                                  </a:moveTo>
                                  <a:lnTo>
                                    <a:pt x="70" y="65"/>
                                  </a:lnTo>
                                  <a:lnTo>
                                    <a:pt x="0" y="129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9" name="Group 252"/>
                        <wpg:cNvGrpSpPr>
                          <a:grpSpLocks/>
                        </wpg:cNvGrpSpPr>
                        <wpg:grpSpPr bwMode="auto">
                          <a:xfrm>
                            <a:off x="1753" y="349"/>
                            <a:ext cx="70" cy="129"/>
                            <a:chOff x="1753" y="349"/>
                            <a:chExt cx="70" cy="129"/>
                          </a:xfrm>
                        </wpg:grpSpPr>
                        <wps:wsp>
                          <wps:cNvPr id="310" name="Freeform 253"/>
                          <wps:cNvSpPr>
                            <a:spLocks/>
                          </wps:cNvSpPr>
                          <wps:spPr bwMode="auto">
                            <a:xfrm>
                              <a:off x="1753" y="349"/>
                              <a:ext cx="70" cy="129"/>
                            </a:xfrm>
                            <a:custGeom>
                              <a:avLst/>
                              <a:gdLst>
                                <a:gd name="T0" fmla="+- 0 1822 1753"/>
                                <a:gd name="T1" fmla="*/ T0 w 70"/>
                                <a:gd name="T2" fmla="+- 0 478 349"/>
                                <a:gd name="T3" fmla="*/ 478 h 129"/>
                                <a:gd name="T4" fmla="+- 0 1753 1753"/>
                                <a:gd name="T5" fmla="*/ T4 w 70"/>
                                <a:gd name="T6" fmla="+- 0 414 349"/>
                                <a:gd name="T7" fmla="*/ 414 h 129"/>
                                <a:gd name="T8" fmla="+- 0 1822 1753"/>
                                <a:gd name="T9" fmla="*/ T8 w 70"/>
                                <a:gd name="T10" fmla="+- 0 349 349"/>
                                <a:gd name="T11" fmla="*/ 349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0" h="129">
                                  <a:moveTo>
                                    <a:pt x="69" y="129"/>
                                  </a:moveTo>
                                  <a:lnTo>
                                    <a:pt x="0" y="65"/>
                                  </a:lnTo>
                                  <a:lnTo>
                                    <a:pt x="69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1" name="Group 250"/>
                        <wpg:cNvGrpSpPr>
                          <a:grpSpLocks/>
                        </wpg:cNvGrpSpPr>
                        <wpg:grpSpPr bwMode="auto">
                          <a:xfrm>
                            <a:off x="1748" y="266"/>
                            <a:ext cx="2" cy="296"/>
                            <a:chOff x="1748" y="266"/>
                            <a:chExt cx="2" cy="296"/>
                          </a:xfrm>
                        </wpg:grpSpPr>
                        <wps:wsp>
                          <wps:cNvPr id="312" name="Freeform 251"/>
                          <wps:cNvSpPr>
                            <a:spLocks/>
                          </wps:cNvSpPr>
                          <wps:spPr bwMode="auto">
                            <a:xfrm>
                              <a:off x="1748" y="266"/>
                              <a:ext cx="2" cy="296"/>
                            </a:xfrm>
                            <a:custGeom>
                              <a:avLst/>
                              <a:gdLst>
                                <a:gd name="T0" fmla="+- 0 266 266"/>
                                <a:gd name="T1" fmla="*/ 266 h 296"/>
                                <a:gd name="T2" fmla="+- 0 561 266"/>
                                <a:gd name="T3" fmla="*/ 561 h 29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6">
                                  <a:moveTo>
                                    <a:pt x="0" y="0"/>
                                  </a:move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48"/>
                        <wpg:cNvGrpSpPr>
                          <a:grpSpLocks/>
                        </wpg:cNvGrpSpPr>
                        <wpg:grpSpPr bwMode="auto">
                          <a:xfrm>
                            <a:off x="2410" y="266"/>
                            <a:ext cx="2" cy="296"/>
                            <a:chOff x="2410" y="266"/>
                            <a:chExt cx="2" cy="296"/>
                          </a:xfrm>
                        </wpg:grpSpPr>
                        <wps:wsp>
                          <wps:cNvPr id="314" name="Freeform 249"/>
                          <wps:cNvSpPr>
                            <a:spLocks/>
                          </wps:cNvSpPr>
                          <wps:spPr bwMode="auto">
                            <a:xfrm>
                              <a:off x="2410" y="266"/>
                              <a:ext cx="2" cy="296"/>
                            </a:xfrm>
                            <a:custGeom>
                              <a:avLst/>
                              <a:gdLst>
                                <a:gd name="T0" fmla="+- 0 266 266"/>
                                <a:gd name="T1" fmla="*/ 266 h 296"/>
                                <a:gd name="T2" fmla="+- 0 561 266"/>
                                <a:gd name="T3" fmla="*/ 561 h 29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6">
                                  <a:moveTo>
                                    <a:pt x="0" y="0"/>
                                  </a:move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458913" id="Group 247" o:spid="_x0000_s1026" style="position:absolute;margin-left:87.15pt;margin-top:13.05pt;width:33.6pt;height:97.45pt;z-index:-35104;mso-position-horizontal-relative:page" coordorigin="1743,261" coordsize="672,1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">
                <v:group id="Group 258" o:spid="_x0000_s1027" style="position:absolute;left:1772;top:561;width:2;height:1620" coordorigin="1772,561" coordsize="2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Freeform 259" o:spid="_x0000_s1028" style="position:absolute;left:1772;top:561;width:2;height:1620;visibility:visible;mso-wrap-style:square;v-text-anchor:top" coordsize="2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" path="m,l,1620e" filled="f" strokecolor="#0796d4" strokeweight=".99872mm">
                    <v:path arrowok="t" o:connecttype="custom" o:connectlocs="0,561;0,2181" o:connectangles="0,0"/>
                  </v:shape>
                </v:group>
                <v:group id="Group 256" o:spid="_x0000_s1029" style="position:absolute;left:1753;top:414;width:648;height:2" coordorigin="1753,414" coordsize="64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<v:shape id="Freeform 257" o:spid="_x0000_s1030" style="position:absolute;left:1753;top:414;width:648;height:2;visibility:visible;mso-wrap-style:square;v-text-anchor:top" coordsize="64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" path="m647,l,e" filled="f" strokecolor="#00aeef" strokeweight=".5pt">
                    <v:path arrowok="t" o:connecttype="custom" o:connectlocs="647,0;0,0" o:connectangles="0,0"/>
                  </v:shape>
                </v:group>
                <v:group id="Group 254" o:spid="_x0000_s1031" style="position:absolute;left:2330;top:349;width:70;height:129" coordorigin="2330,349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 id="Freeform 255" o:spid="_x0000_s1032" style="position:absolute;left:2330;top:349;width:70;height:129;visibility:visible;mso-wrap-style:square;v-text-anchor:top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" path="m,l70,65,,129e" filled="f" strokecolor="#00aeef" strokeweight=".5pt">
                    <v:path arrowok="t" o:connecttype="custom" o:connectlocs="0,349;70,414;0,478" o:connectangles="0,0,0"/>
                  </v:shape>
                </v:group>
                <v:group id="Group 252" o:spid="_x0000_s1033" style="position:absolute;left:1753;top:349;width:70;height:129" coordorigin="1753,349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shape id="Freeform 253" o:spid="_x0000_s1034" style="position:absolute;left:1753;top:349;width:70;height:129;visibility:visible;mso-wrap-style:square;v-text-anchor:top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" path="m69,129l,65,69,e" filled="f" strokecolor="#00aeef" strokeweight=".5pt">
                    <v:path arrowok="t" o:connecttype="custom" o:connectlocs="69,478;0,414;69,349" o:connectangles="0,0,0"/>
                  </v:shape>
                </v:group>
                <v:group id="Group 250" o:spid="_x0000_s1035" style="position:absolute;left:1748;top:266;width:2;height:296" coordorigin="1748,266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<v:shape id="Freeform 251" o:spid="_x0000_s1036" style="position:absolute;left:1748;top:266;width:2;height:296;visibility:visible;mso-wrap-style:square;v-text-anchor:top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" path="m,l,295e" filled="f" strokecolor="#00aeef" strokeweight=".5pt">
                    <v:path arrowok="t" o:connecttype="custom" o:connectlocs="0,266;0,561" o:connectangles="0,0"/>
                  </v:shape>
                </v:group>
                <v:group id="Group 248" o:spid="_x0000_s1037" style="position:absolute;left:2410;top:266;width:2;height:296" coordorigin="2410,266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<v:shape id="Freeform 249" o:spid="_x0000_s1038" style="position:absolute;left:2410;top:266;width:2;height:296;visibility:visible;mso-wrap-style:square;v-text-anchor:top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" path="m,l,295e" filled="f" strokecolor="#00aeef" strokeweight=".5pt">
                    <v:path arrowok="t" o:connecttype="custom" o:connectlocs="0,266;0,561" o:connectangles="0,0"/>
                  </v:shape>
                </v:group>
                <w10:wrap anchorx="page"/>
              </v:group>
            </w:pict>
          </mc:Fallback>
        </mc:AlternateContent>
      </w:r>
      <w:r w:rsidR="005E1D8A">
        <w:rPr>
          <w:color w:val="00AEEF"/>
        </w:rPr>
        <w:t>38px</w:t>
      </w:r>
    </w:p>
    <w:p w:rsidR="003B50BB" w:rsidRDefault="003B50BB">
      <w:pPr>
        <w:spacing w:before="3"/>
        <w:rPr>
          <w:rFonts w:ascii="Helvetica Neue" w:eastAsia="Helvetica Neue" w:hAnsi="Helvetica Neue" w:cs="Helvetica Neue"/>
        </w:rPr>
      </w:pPr>
    </w:p>
    <w:p w:rsidR="003B50BB" w:rsidRDefault="005E1D8A">
      <w:pPr>
        <w:pStyle w:val="Heading2"/>
        <w:spacing w:line="297" w:lineRule="auto"/>
        <w:ind w:left="709" w:hanging="112"/>
      </w:pPr>
      <w:r>
        <w:rPr>
          <w:color w:val="0796D4"/>
        </w:rPr>
        <w:t>“Lorem ipsum dolor sit</w:t>
      </w:r>
      <w:r>
        <w:rPr>
          <w:color w:val="0796D4"/>
          <w:spacing w:val="36"/>
        </w:rPr>
        <w:t xml:space="preserve"> </w:t>
      </w:r>
      <w:r>
        <w:rPr>
          <w:color w:val="0796D4"/>
        </w:rPr>
        <w:t>amet, consectetur adipiscing</w:t>
      </w:r>
      <w:r>
        <w:rPr>
          <w:color w:val="0796D4"/>
          <w:spacing w:val="22"/>
        </w:rPr>
        <w:t xml:space="preserve"> </w:t>
      </w:r>
      <w:r>
        <w:rPr>
          <w:color w:val="0796D4"/>
        </w:rPr>
        <w:t>elit.</w:t>
      </w:r>
    </w:p>
    <w:p w:rsidR="003B50BB" w:rsidRDefault="005E1D8A">
      <w:pPr>
        <w:spacing w:before="3"/>
        <w:ind w:left="691"/>
        <w:rPr>
          <w:rFonts w:ascii="Helvetica Neue Light" w:eastAsia="Helvetica Neue Light" w:hAnsi="Helvetica Neue Light" w:cs="Helvetica Neue Light"/>
          <w:sz w:val="40"/>
          <w:szCs w:val="40"/>
        </w:rPr>
      </w:pPr>
      <w:r>
        <w:rPr>
          <w:rFonts w:ascii="Helvetica Neue Light" w:eastAsia="Helvetica Neue Light" w:hAnsi="Helvetica Neue Light" w:cs="Helvetica Neue Light"/>
          <w:color w:val="0796D4"/>
          <w:sz w:val="40"/>
          <w:szCs w:val="40"/>
        </w:rPr>
        <w:t>Aenean</w:t>
      </w:r>
      <w:r>
        <w:rPr>
          <w:rFonts w:ascii="Helvetica Neue Light" w:eastAsia="Helvetica Neue Light" w:hAnsi="Helvetica Neue Light" w:cs="Helvetica Neue Light"/>
          <w:color w:val="0796D4"/>
          <w:spacing w:val="11"/>
          <w:sz w:val="40"/>
          <w:szCs w:val="40"/>
        </w:rPr>
        <w:t xml:space="preserve"> </w:t>
      </w:r>
      <w:r>
        <w:rPr>
          <w:rFonts w:ascii="Helvetica Neue Light" w:eastAsia="Helvetica Neue Light" w:hAnsi="Helvetica Neue Light" w:cs="Helvetica Neue Light"/>
          <w:color w:val="0796D4"/>
          <w:sz w:val="40"/>
          <w:szCs w:val="40"/>
        </w:rPr>
        <w:t>congue.”</w:t>
      </w:r>
    </w:p>
    <w:p w:rsidR="003B50BB" w:rsidRDefault="005E1D8A">
      <w:pPr>
        <w:rPr>
          <w:rFonts w:ascii="Helvetica Neue Light" w:eastAsia="Helvetica Neue Light" w:hAnsi="Helvetica Neue Light" w:cs="Helvetica Neue Light"/>
        </w:rPr>
      </w:pPr>
      <w:r>
        <w:br w:type="column"/>
      </w:r>
    </w:p>
    <w:p w:rsidR="003B50BB" w:rsidRDefault="003B50BB">
      <w:pPr>
        <w:spacing w:before="7"/>
        <w:rPr>
          <w:rFonts w:ascii="Helvetica Neue Light" w:eastAsia="Helvetica Neue Light" w:hAnsi="Helvetica Neue Light" w:cs="Helvetica Neue Light"/>
          <w:sz w:val="25"/>
          <w:szCs w:val="25"/>
        </w:rPr>
      </w:pPr>
    </w:p>
    <w:p w:rsidR="003B50BB" w:rsidRDefault="005E1D8A">
      <w:pPr>
        <w:pStyle w:val="Heading5"/>
        <w:ind w:left="236" w:right="610"/>
        <w:rPr>
          <w:b w:val="0"/>
          <w:bCs w:val="0"/>
        </w:rPr>
      </w:pPr>
      <w:r>
        <w:rPr>
          <w:color w:val="6D6E71"/>
        </w:rPr>
        <w:t>Pull Quote</w:t>
      </w:r>
    </w:p>
    <w:p w:rsidR="003B50BB" w:rsidRDefault="005E1D8A">
      <w:pPr>
        <w:pStyle w:val="BodyText"/>
        <w:ind w:left="236" w:right="610"/>
      </w:pPr>
      <w:r>
        <w:rPr>
          <w:color w:val="6D6E71"/>
        </w:rPr>
        <w:t>Color: #0096d5</w:t>
      </w:r>
    </w:p>
    <w:p w:rsidR="003B50BB" w:rsidRDefault="005E1D8A">
      <w:pPr>
        <w:pStyle w:val="BodyText"/>
        <w:spacing w:before="45" w:line="290" w:lineRule="auto"/>
        <w:ind w:left="236" w:right="1264"/>
      </w:pPr>
      <w:r>
        <w:rPr>
          <w:color w:val="6D6E71"/>
        </w:rPr>
        <w:t>Font: Helvetica Neue Light Size: 34px / 48px</w:t>
      </w:r>
    </w:p>
    <w:p w:rsidR="003B50BB" w:rsidRDefault="005E1D8A">
      <w:pPr>
        <w:pStyle w:val="BodyText"/>
        <w:spacing w:before="1" w:line="290" w:lineRule="auto"/>
        <w:ind w:left="236" w:right="610"/>
      </w:pPr>
      <w:r>
        <w:rPr>
          <w:color w:val="6D6E71"/>
        </w:rPr>
        <w:t>Vertical Rule Stroke:</w:t>
      </w:r>
      <w:r>
        <w:rPr>
          <w:color w:val="6D6E71"/>
          <w:spacing w:val="-14"/>
        </w:rPr>
        <w:t xml:space="preserve"> </w:t>
      </w:r>
      <w:r>
        <w:rPr>
          <w:color w:val="6D6E71"/>
        </w:rPr>
        <w:t>5px Paragraph Inset: 38px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640" w:header="720" w:footer="720" w:gutter="0"/>
          <w:cols w:num="2" w:space="720" w:equalWidth="0">
            <w:col w:w="5614" w:space="753"/>
            <w:col w:w="3633"/>
          </w:cols>
        </w:sectPr>
      </w:pPr>
    </w:p>
    <w:p w:rsidR="003B50BB" w:rsidRDefault="003B50BB">
      <w:pPr>
        <w:spacing w:before="8"/>
        <w:rPr>
          <w:rFonts w:ascii="Helvetica Neue" w:eastAsia="Helvetica Neue" w:hAnsi="Helvetica Neue" w:cs="Helvetica Neue"/>
          <w:sz w:val="6"/>
          <w:szCs w:val="6"/>
        </w:rPr>
      </w:pPr>
    </w:p>
    <w:p w:rsidR="003B50BB" w:rsidRDefault="00126754">
      <w:pPr>
        <w:spacing w:line="1620" w:lineRule="exact"/>
        <w:ind w:left="6563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31"/>
          <w:sz w:val="20"/>
          <w:szCs w:val="20"/>
        </w:rPr>
        <mc:AlternateContent>
          <mc:Choice Requires="wps">
            <w:drawing>
              <wp:inline distT="0" distB="0" distL="0" distR="0">
                <wp:extent cx="2093595" cy="1028700"/>
                <wp:effectExtent l="0" t="0" r="3175" b="1905"/>
                <wp:docPr id="301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3595" cy="1028700"/>
                        </a:xfrm>
                        <a:prstGeom prst="rect">
                          <a:avLst/>
                        </a:pr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</w:p>
                          <w:p w:rsidR="00A500A1" w:rsidRDefault="00A500A1">
                            <w:pPr>
                              <w:spacing w:before="11"/>
                              <w:rPr>
                                <w:rFonts w:ascii="Helvetica Neue" w:eastAsia="Helvetica Neue" w:hAnsi="Helvetica Neue" w:cs="Helvetica Neue"/>
                                <w:sz w:val="38"/>
                                <w:szCs w:val="38"/>
                              </w:rPr>
                            </w:pPr>
                          </w:p>
                          <w:p w:rsidR="00A500A1" w:rsidRDefault="00A500A1">
                            <w:pPr>
                              <w:ind w:left="279"/>
                              <w:rPr>
                                <w:rFonts w:ascii="Helvetica Neue" w:eastAsia="Helvetica Neue" w:hAnsi="Helvetica Neue" w:cs="Helvetica Neu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elvetica Neue"/>
                                <w:color w:val="FFFFFF"/>
                                <w:sz w:val="28"/>
                              </w:rPr>
                              <w:t>Page</w:t>
                            </w:r>
                            <w:r>
                              <w:rPr>
                                <w:rFonts w:ascii="Helvetica Neue"/>
                                <w:color w:val="FFFFFF"/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color w:val="FFFFFF"/>
                                <w:sz w:val="28"/>
                              </w:rPr>
                              <w:t>Grid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46" o:spid="_x0000_s1069" type="#_x0000_t202" style="width:164.85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" fillcolor="#0796d4" stroked="f">
                <v:textbox inset="0,0,0,0">
                  <w:txbxContent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</w:p>
                    <w:p w:rsidR="00A500A1" w:rsidRDefault="00A500A1">
                      <w:pPr>
                        <w:spacing w:before="11"/>
                        <w:rPr>
                          <w:rFonts w:ascii="Helvetica Neue" w:eastAsia="Helvetica Neue" w:hAnsi="Helvetica Neue" w:cs="Helvetica Neue"/>
                          <w:sz w:val="38"/>
                          <w:szCs w:val="38"/>
                        </w:rPr>
                      </w:pPr>
                    </w:p>
                    <w:p w:rsidR="00A500A1" w:rsidRDefault="00A500A1">
                      <w:pPr>
                        <w:ind w:left="279"/>
                        <w:rPr>
                          <w:rFonts w:ascii="Helvetica Neue" w:eastAsia="Helvetica Neue" w:hAnsi="Helvetica Neue" w:cs="Helvetica Neue"/>
                          <w:sz w:val="28"/>
                          <w:szCs w:val="28"/>
                        </w:rPr>
                      </w:pPr>
                      <w:r>
                        <w:rPr>
                          <w:rFonts w:ascii="Helvetica Neue"/>
                          <w:color w:val="FFFFFF"/>
                          <w:sz w:val="28"/>
                        </w:rPr>
                        <w:t>Page</w:t>
                      </w:r>
                      <w:r>
                        <w:rPr>
                          <w:rFonts w:ascii="Helvetica Neue"/>
                          <w:color w:val="FFFFFF"/>
                          <w:spacing w:val="7"/>
                          <w:sz w:val="28"/>
                        </w:rPr>
                        <w:t xml:space="preserve"> </w:t>
                      </w:r>
                      <w:r>
                        <w:rPr>
                          <w:rFonts w:ascii="Helvetica Neue"/>
                          <w:color w:val="FFFFFF"/>
                          <w:sz w:val="28"/>
                        </w:rPr>
                        <w:t>Grid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pStyle w:val="Heading5"/>
        <w:numPr>
          <w:ilvl w:val="0"/>
          <w:numId w:val="5"/>
        </w:numPr>
        <w:tabs>
          <w:tab w:val="left" w:pos="6938"/>
        </w:tabs>
        <w:spacing w:before="59"/>
        <w:ind w:right="140" w:hanging="334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816" behindDoc="0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-550545</wp:posOffset>
                </wp:positionV>
                <wp:extent cx="3657600" cy="6019165"/>
                <wp:effectExtent l="1905" t="0" r="0" b="0"/>
                <wp:wrapNone/>
                <wp:docPr id="248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7600" cy="6019165"/>
                          <a:chOff x="1743" y="-867"/>
                          <a:chExt cx="5760" cy="9479"/>
                        </a:xfrm>
                      </wpg:grpSpPr>
                      <pic:pic xmlns:pic="http://schemas.openxmlformats.org/drawingml/2006/picture">
                        <pic:nvPicPr>
                          <pic:cNvPr id="249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3" y="42"/>
                            <a:ext cx="5760" cy="8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50" name="Group 243"/>
                        <wpg:cNvGrpSpPr>
                          <a:grpSpLocks/>
                        </wpg:cNvGrpSpPr>
                        <wpg:grpSpPr bwMode="auto">
                          <a:xfrm>
                            <a:off x="2740" y="-105"/>
                            <a:ext cx="257" cy="2"/>
                            <a:chOff x="2740" y="-105"/>
                            <a:chExt cx="257" cy="2"/>
                          </a:xfrm>
                        </wpg:grpSpPr>
                        <wps:wsp>
                          <wps:cNvPr id="251" name="Freeform 244"/>
                          <wps:cNvSpPr>
                            <a:spLocks/>
                          </wps:cNvSpPr>
                          <wps:spPr bwMode="auto">
                            <a:xfrm>
                              <a:off x="2740" y="-105"/>
                              <a:ext cx="257" cy="2"/>
                            </a:xfrm>
                            <a:custGeom>
                              <a:avLst/>
                              <a:gdLst>
                                <a:gd name="T0" fmla="+- 0 2997 2740"/>
                                <a:gd name="T1" fmla="*/ T0 w 257"/>
                                <a:gd name="T2" fmla="+- 0 2740 2740"/>
                                <a:gd name="T3" fmla="*/ T2 w 25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7">
                                  <a:moveTo>
                                    <a:pt x="257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2" name="Group 241"/>
                        <wpg:cNvGrpSpPr>
                          <a:grpSpLocks/>
                        </wpg:cNvGrpSpPr>
                        <wpg:grpSpPr bwMode="auto">
                          <a:xfrm>
                            <a:off x="2927" y="-170"/>
                            <a:ext cx="70" cy="129"/>
                            <a:chOff x="2927" y="-170"/>
                            <a:chExt cx="70" cy="129"/>
                          </a:xfrm>
                        </wpg:grpSpPr>
                        <wps:wsp>
                          <wps:cNvPr id="253" name="Freeform 242"/>
                          <wps:cNvSpPr>
                            <a:spLocks/>
                          </wps:cNvSpPr>
                          <wps:spPr bwMode="auto">
                            <a:xfrm>
                              <a:off x="2927" y="-170"/>
                              <a:ext cx="70" cy="129"/>
                            </a:xfrm>
                            <a:custGeom>
                              <a:avLst/>
                              <a:gdLst>
                                <a:gd name="T0" fmla="+- 0 2927 2927"/>
                                <a:gd name="T1" fmla="*/ T0 w 70"/>
                                <a:gd name="T2" fmla="+- 0 -170 -170"/>
                                <a:gd name="T3" fmla="*/ -170 h 129"/>
                                <a:gd name="T4" fmla="+- 0 2997 2927"/>
                                <a:gd name="T5" fmla="*/ T4 w 70"/>
                                <a:gd name="T6" fmla="+- 0 -105 -170"/>
                                <a:gd name="T7" fmla="*/ -105 h 129"/>
                                <a:gd name="T8" fmla="+- 0 2927 2927"/>
                                <a:gd name="T9" fmla="*/ T8 w 70"/>
                                <a:gd name="T10" fmla="+- 0 -41 -170"/>
                                <a:gd name="T11" fmla="*/ -41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0" h="129">
                                  <a:moveTo>
                                    <a:pt x="0" y="0"/>
                                  </a:moveTo>
                                  <a:lnTo>
                                    <a:pt x="70" y="65"/>
                                  </a:lnTo>
                                  <a:lnTo>
                                    <a:pt x="0" y="129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4" name="Group 239"/>
                        <wpg:cNvGrpSpPr>
                          <a:grpSpLocks/>
                        </wpg:cNvGrpSpPr>
                        <wpg:grpSpPr bwMode="auto">
                          <a:xfrm>
                            <a:off x="2740" y="-170"/>
                            <a:ext cx="70" cy="129"/>
                            <a:chOff x="2740" y="-170"/>
                            <a:chExt cx="70" cy="129"/>
                          </a:xfrm>
                        </wpg:grpSpPr>
                        <wps:wsp>
                          <wps:cNvPr id="255" name="Freeform 240"/>
                          <wps:cNvSpPr>
                            <a:spLocks/>
                          </wps:cNvSpPr>
                          <wps:spPr bwMode="auto">
                            <a:xfrm>
                              <a:off x="2740" y="-170"/>
                              <a:ext cx="70" cy="129"/>
                            </a:xfrm>
                            <a:custGeom>
                              <a:avLst/>
                              <a:gdLst>
                                <a:gd name="T0" fmla="+- 0 2810 2740"/>
                                <a:gd name="T1" fmla="*/ T0 w 70"/>
                                <a:gd name="T2" fmla="+- 0 -41 -170"/>
                                <a:gd name="T3" fmla="*/ -41 h 129"/>
                                <a:gd name="T4" fmla="+- 0 2740 2740"/>
                                <a:gd name="T5" fmla="*/ T4 w 70"/>
                                <a:gd name="T6" fmla="+- 0 -105 -170"/>
                                <a:gd name="T7" fmla="*/ -105 h 129"/>
                                <a:gd name="T8" fmla="+- 0 2810 2740"/>
                                <a:gd name="T9" fmla="*/ T8 w 70"/>
                                <a:gd name="T10" fmla="+- 0 -170 -170"/>
                                <a:gd name="T11" fmla="*/ -170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0" h="129">
                                  <a:moveTo>
                                    <a:pt x="70" y="129"/>
                                  </a:moveTo>
                                  <a:lnTo>
                                    <a:pt x="0" y="65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6" name="Group 237"/>
                        <wpg:cNvGrpSpPr>
                          <a:grpSpLocks/>
                        </wpg:cNvGrpSpPr>
                        <wpg:grpSpPr bwMode="auto">
                          <a:xfrm>
                            <a:off x="2728" y="-253"/>
                            <a:ext cx="2" cy="296"/>
                            <a:chOff x="2728" y="-253"/>
                            <a:chExt cx="2" cy="296"/>
                          </a:xfrm>
                        </wpg:grpSpPr>
                        <wps:wsp>
                          <wps:cNvPr id="257" name="Freeform 238"/>
                          <wps:cNvSpPr>
                            <a:spLocks/>
                          </wps:cNvSpPr>
                          <wps:spPr bwMode="auto">
                            <a:xfrm>
                              <a:off x="2728" y="-253"/>
                              <a:ext cx="2" cy="296"/>
                            </a:xfrm>
                            <a:custGeom>
                              <a:avLst/>
                              <a:gdLst>
                                <a:gd name="T0" fmla="+- 0 -253 -253"/>
                                <a:gd name="T1" fmla="*/ -253 h 296"/>
                                <a:gd name="T2" fmla="+- 0 42 -253"/>
                                <a:gd name="T3" fmla="*/ 42 h 29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6">
                                  <a:moveTo>
                                    <a:pt x="0" y="0"/>
                                  </a:move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8" name="Group 235"/>
                        <wpg:cNvGrpSpPr>
                          <a:grpSpLocks/>
                        </wpg:cNvGrpSpPr>
                        <wpg:grpSpPr bwMode="auto">
                          <a:xfrm>
                            <a:off x="2349" y="-632"/>
                            <a:ext cx="4561" cy="2"/>
                            <a:chOff x="2349" y="-632"/>
                            <a:chExt cx="4561" cy="2"/>
                          </a:xfrm>
                        </wpg:grpSpPr>
                        <wps:wsp>
                          <wps:cNvPr id="259" name="Freeform 236"/>
                          <wps:cNvSpPr>
                            <a:spLocks/>
                          </wps:cNvSpPr>
                          <wps:spPr bwMode="auto">
                            <a:xfrm>
                              <a:off x="2349" y="-632"/>
                              <a:ext cx="4561" cy="2"/>
                            </a:xfrm>
                            <a:custGeom>
                              <a:avLst/>
                              <a:gdLst>
                                <a:gd name="T0" fmla="+- 0 6910 2349"/>
                                <a:gd name="T1" fmla="*/ T0 w 4561"/>
                                <a:gd name="T2" fmla="+- 0 2349 2349"/>
                                <a:gd name="T3" fmla="*/ T2 w 45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561">
                                  <a:moveTo>
                                    <a:pt x="4561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0" name="Group 233"/>
                        <wpg:cNvGrpSpPr>
                          <a:grpSpLocks/>
                        </wpg:cNvGrpSpPr>
                        <wpg:grpSpPr bwMode="auto">
                          <a:xfrm>
                            <a:off x="6840" y="-696"/>
                            <a:ext cx="70" cy="129"/>
                            <a:chOff x="6840" y="-696"/>
                            <a:chExt cx="70" cy="129"/>
                          </a:xfrm>
                        </wpg:grpSpPr>
                        <wps:wsp>
                          <wps:cNvPr id="261" name="Freeform 234"/>
                          <wps:cNvSpPr>
                            <a:spLocks/>
                          </wps:cNvSpPr>
                          <wps:spPr bwMode="auto">
                            <a:xfrm>
                              <a:off x="6840" y="-696"/>
                              <a:ext cx="70" cy="129"/>
                            </a:xfrm>
                            <a:custGeom>
                              <a:avLst/>
                              <a:gdLst>
                                <a:gd name="T0" fmla="+- 0 6840 6840"/>
                                <a:gd name="T1" fmla="*/ T0 w 70"/>
                                <a:gd name="T2" fmla="+- 0 -696 -696"/>
                                <a:gd name="T3" fmla="*/ -696 h 129"/>
                                <a:gd name="T4" fmla="+- 0 6910 6840"/>
                                <a:gd name="T5" fmla="*/ T4 w 70"/>
                                <a:gd name="T6" fmla="+- 0 -632 -696"/>
                                <a:gd name="T7" fmla="*/ -632 h 129"/>
                                <a:gd name="T8" fmla="+- 0 6840 6840"/>
                                <a:gd name="T9" fmla="*/ T8 w 70"/>
                                <a:gd name="T10" fmla="+- 0 -567 -696"/>
                                <a:gd name="T11" fmla="*/ -567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0" h="129">
                                  <a:moveTo>
                                    <a:pt x="0" y="0"/>
                                  </a:moveTo>
                                  <a:lnTo>
                                    <a:pt x="70" y="64"/>
                                  </a:lnTo>
                                  <a:lnTo>
                                    <a:pt x="0" y="129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2" name="Group 231"/>
                        <wpg:cNvGrpSpPr>
                          <a:grpSpLocks/>
                        </wpg:cNvGrpSpPr>
                        <wpg:grpSpPr bwMode="auto">
                          <a:xfrm>
                            <a:off x="2349" y="-696"/>
                            <a:ext cx="70" cy="129"/>
                            <a:chOff x="2349" y="-696"/>
                            <a:chExt cx="70" cy="129"/>
                          </a:xfrm>
                        </wpg:grpSpPr>
                        <wps:wsp>
                          <wps:cNvPr id="263" name="Freeform 232"/>
                          <wps:cNvSpPr>
                            <a:spLocks/>
                          </wps:cNvSpPr>
                          <wps:spPr bwMode="auto">
                            <a:xfrm>
                              <a:off x="2349" y="-696"/>
                              <a:ext cx="70" cy="129"/>
                            </a:xfrm>
                            <a:custGeom>
                              <a:avLst/>
                              <a:gdLst>
                                <a:gd name="T0" fmla="+- 0 2419 2349"/>
                                <a:gd name="T1" fmla="*/ T0 w 70"/>
                                <a:gd name="T2" fmla="+- 0 -567 -696"/>
                                <a:gd name="T3" fmla="*/ -567 h 129"/>
                                <a:gd name="T4" fmla="+- 0 2349 2349"/>
                                <a:gd name="T5" fmla="*/ T4 w 70"/>
                                <a:gd name="T6" fmla="+- 0 -632 -696"/>
                                <a:gd name="T7" fmla="*/ -632 h 129"/>
                                <a:gd name="T8" fmla="+- 0 2419 2349"/>
                                <a:gd name="T9" fmla="*/ T8 w 70"/>
                                <a:gd name="T10" fmla="+- 0 -696 -696"/>
                                <a:gd name="T11" fmla="*/ -696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70" h="129">
                                  <a:moveTo>
                                    <a:pt x="70" y="129"/>
                                  </a:moveTo>
                                  <a:lnTo>
                                    <a:pt x="0" y="64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4" name="Group 229"/>
                        <wpg:cNvGrpSpPr>
                          <a:grpSpLocks/>
                        </wpg:cNvGrpSpPr>
                        <wpg:grpSpPr bwMode="auto">
                          <a:xfrm>
                            <a:off x="2337" y="-779"/>
                            <a:ext cx="2" cy="825"/>
                            <a:chOff x="2337" y="-779"/>
                            <a:chExt cx="2" cy="825"/>
                          </a:xfrm>
                        </wpg:grpSpPr>
                        <wps:wsp>
                          <wps:cNvPr id="265" name="Freeform 230"/>
                          <wps:cNvSpPr>
                            <a:spLocks/>
                          </wps:cNvSpPr>
                          <wps:spPr bwMode="auto">
                            <a:xfrm>
                              <a:off x="2337" y="-779"/>
                              <a:ext cx="2" cy="825"/>
                            </a:xfrm>
                            <a:custGeom>
                              <a:avLst/>
                              <a:gdLst>
                                <a:gd name="T0" fmla="+- 0 -779 -779"/>
                                <a:gd name="T1" fmla="*/ -779 h 825"/>
                                <a:gd name="T2" fmla="+- 0 45 -779"/>
                                <a:gd name="T3" fmla="*/ 45 h 82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25">
                                  <a:moveTo>
                                    <a:pt x="0" y="0"/>
                                  </a:moveTo>
                                  <a:lnTo>
                                    <a:pt x="0" y="824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6" name="Group 227"/>
                        <wpg:cNvGrpSpPr>
                          <a:grpSpLocks/>
                        </wpg:cNvGrpSpPr>
                        <wpg:grpSpPr bwMode="auto">
                          <a:xfrm>
                            <a:off x="3384" y="-105"/>
                            <a:ext cx="131" cy="2"/>
                            <a:chOff x="3384" y="-105"/>
                            <a:chExt cx="131" cy="2"/>
                          </a:xfrm>
                        </wpg:grpSpPr>
                        <wps:wsp>
                          <wps:cNvPr id="267" name="Freeform 228"/>
                          <wps:cNvSpPr>
                            <a:spLocks/>
                          </wps:cNvSpPr>
                          <wps:spPr bwMode="auto">
                            <a:xfrm>
                              <a:off x="3384" y="-105"/>
                              <a:ext cx="131" cy="2"/>
                            </a:xfrm>
                            <a:custGeom>
                              <a:avLst/>
                              <a:gdLst>
                                <a:gd name="T0" fmla="+- 0 3514 3384"/>
                                <a:gd name="T1" fmla="*/ T0 w 131"/>
                                <a:gd name="T2" fmla="+- 0 3384 3384"/>
                                <a:gd name="T3" fmla="*/ T2 w 13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1">
                                  <a:moveTo>
                                    <a:pt x="130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8" name="Group 225"/>
                        <wpg:cNvGrpSpPr>
                          <a:grpSpLocks/>
                        </wpg:cNvGrpSpPr>
                        <wpg:grpSpPr bwMode="auto">
                          <a:xfrm>
                            <a:off x="3388" y="-253"/>
                            <a:ext cx="2" cy="296"/>
                            <a:chOff x="3388" y="-253"/>
                            <a:chExt cx="2" cy="296"/>
                          </a:xfrm>
                        </wpg:grpSpPr>
                        <wps:wsp>
                          <wps:cNvPr id="269" name="Freeform 226"/>
                          <wps:cNvSpPr>
                            <a:spLocks/>
                          </wps:cNvSpPr>
                          <wps:spPr bwMode="auto">
                            <a:xfrm>
                              <a:off x="3388" y="-253"/>
                              <a:ext cx="2" cy="296"/>
                            </a:xfrm>
                            <a:custGeom>
                              <a:avLst/>
                              <a:gdLst>
                                <a:gd name="T0" fmla="+- 0 -253 -253"/>
                                <a:gd name="T1" fmla="*/ -253 h 296"/>
                                <a:gd name="T2" fmla="+- 0 42 -253"/>
                                <a:gd name="T3" fmla="*/ 42 h 29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6">
                                  <a:moveTo>
                                    <a:pt x="0" y="0"/>
                                  </a:move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0" name="Group 223"/>
                        <wpg:cNvGrpSpPr>
                          <a:grpSpLocks/>
                        </wpg:cNvGrpSpPr>
                        <wpg:grpSpPr bwMode="auto">
                          <a:xfrm>
                            <a:off x="2999" y="-253"/>
                            <a:ext cx="2" cy="296"/>
                            <a:chOff x="2999" y="-253"/>
                            <a:chExt cx="2" cy="296"/>
                          </a:xfrm>
                        </wpg:grpSpPr>
                        <wps:wsp>
                          <wps:cNvPr id="271" name="Freeform 224"/>
                          <wps:cNvSpPr>
                            <a:spLocks/>
                          </wps:cNvSpPr>
                          <wps:spPr bwMode="auto">
                            <a:xfrm>
                              <a:off x="2999" y="-253"/>
                              <a:ext cx="2" cy="296"/>
                            </a:xfrm>
                            <a:custGeom>
                              <a:avLst/>
                              <a:gdLst>
                                <a:gd name="T0" fmla="+- 0 -253 -253"/>
                                <a:gd name="T1" fmla="*/ -253 h 296"/>
                                <a:gd name="T2" fmla="+- 0 42 -253"/>
                                <a:gd name="T3" fmla="*/ 42 h 29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6">
                                  <a:moveTo>
                                    <a:pt x="0" y="0"/>
                                  </a:move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2" name="Group 221"/>
                        <wpg:cNvGrpSpPr>
                          <a:grpSpLocks/>
                        </wpg:cNvGrpSpPr>
                        <wpg:grpSpPr bwMode="auto">
                          <a:xfrm>
                            <a:off x="6917" y="-779"/>
                            <a:ext cx="2" cy="825"/>
                            <a:chOff x="6917" y="-779"/>
                            <a:chExt cx="2" cy="825"/>
                          </a:xfrm>
                        </wpg:grpSpPr>
                        <wps:wsp>
                          <wps:cNvPr id="273" name="Freeform 222"/>
                          <wps:cNvSpPr>
                            <a:spLocks/>
                          </wps:cNvSpPr>
                          <wps:spPr bwMode="auto">
                            <a:xfrm>
                              <a:off x="6917" y="-779"/>
                              <a:ext cx="2" cy="825"/>
                            </a:xfrm>
                            <a:custGeom>
                              <a:avLst/>
                              <a:gdLst>
                                <a:gd name="T0" fmla="+- 0 -779 -779"/>
                                <a:gd name="T1" fmla="*/ -779 h 825"/>
                                <a:gd name="T2" fmla="+- 0 45 -779"/>
                                <a:gd name="T3" fmla="*/ 45 h 82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25">
                                  <a:moveTo>
                                    <a:pt x="0" y="0"/>
                                  </a:moveTo>
                                  <a:lnTo>
                                    <a:pt x="0" y="824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4" name="Group 219"/>
                        <wpg:cNvGrpSpPr>
                          <a:grpSpLocks/>
                        </wpg:cNvGrpSpPr>
                        <wpg:grpSpPr bwMode="auto">
                          <a:xfrm>
                            <a:off x="3519" y="-253"/>
                            <a:ext cx="2" cy="296"/>
                            <a:chOff x="3519" y="-253"/>
                            <a:chExt cx="2" cy="296"/>
                          </a:xfrm>
                        </wpg:grpSpPr>
                        <wps:wsp>
                          <wps:cNvPr id="275" name="Freeform 220"/>
                          <wps:cNvSpPr>
                            <a:spLocks/>
                          </wps:cNvSpPr>
                          <wps:spPr bwMode="auto">
                            <a:xfrm>
                              <a:off x="3519" y="-253"/>
                              <a:ext cx="2" cy="296"/>
                            </a:xfrm>
                            <a:custGeom>
                              <a:avLst/>
                              <a:gdLst>
                                <a:gd name="T0" fmla="+- 0 -253 -253"/>
                                <a:gd name="T1" fmla="*/ -253 h 296"/>
                                <a:gd name="T2" fmla="+- 0 42 -253"/>
                                <a:gd name="T3" fmla="*/ 42 h 29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6">
                                  <a:moveTo>
                                    <a:pt x="0" y="0"/>
                                  </a:move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6" name="Group 217"/>
                        <wpg:cNvGrpSpPr>
                          <a:grpSpLocks/>
                        </wpg:cNvGrpSpPr>
                        <wpg:grpSpPr bwMode="auto">
                          <a:xfrm>
                            <a:off x="2337" y="45"/>
                            <a:ext cx="274" cy="8567"/>
                            <a:chOff x="2337" y="45"/>
                            <a:chExt cx="274" cy="8567"/>
                          </a:xfrm>
                        </wpg:grpSpPr>
                        <wps:wsp>
                          <wps:cNvPr id="277" name="Freeform 218"/>
                          <wps:cNvSpPr>
                            <a:spLocks/>
                          </wps:cNvSpPr>
                          <wps:spPr bwMode="auto">
                            <a:xfrm>
                              <a:off x="2337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2337 2337"/>
                                <a:gd name="T1" fmla="*/ T0 w 274"/>
                                <a:gd name="T2" fmla="+- 0 8612 45"/>
                                <a:gd name="T3" fmla="*/ 8612 h 8567"/>
                                <a:gd name="T4" fmla="+- 0 2611 2337"/>
                                <a:gd name="T5" fmla="*/ T4 w 274"/>
                                <a:gd name="T6" fmla="+- 0 8612 45"/>
                                <a:gd name="T7" fmla="*/ 8612 h 8567"/>
                                <a:gd name="T8" fmla="+- 0 2611 2337"/>
                                <a:gd name="T9" fmla="*/ T8 w 274"/>
                                <a:gd name="T10" fmla="+- 0 45 45"/>
                                <a:gd name="T11" fmla="*/ 45 h 8567"/>
                                <a:gd name="T12" fmla="+- 0 2337 2337"/>
                                <a:gd name="T13" fmla="*/ T12 w 274"/>
                                <a:gd name="T14" fmla="+- 0 45 45"/>
                                <a:gd name="T15" fmla="*/ 45 h 8567"/>
                                <a:gd name="T16" fmla="+- 0 2337 2337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8" name="Group 215"/>
                        <wpg:cNvGrpSpPr>
                          <a:grpSpLocks/>
                        </wpg:cNvGrpSpPr>
                        <wpg:grpSpPr bwMode="auto">
                          <a:xfrm>
                            <a:off x="3901" y="45"/>
                            <a:ext cx="274" cy="8567"/>
                            <a:chOff x="3901" y="45"/>
                            <a:chExt cx="274" cy="8567"/>
                          </a:xfrm>
                        </wpg:grpSpPr>
                        <wps:wsp>
                          <wps:cNvPr id="279" name="Freeform 216"/>
                          <wps:cNvSpPr>
                            <a:spLocks/>
                          </wps:cNvSpPr>
                          <wps:spPr bwMode="auto">
                            <a:xfrm>
                              <a:off x="3901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3901 3901"/>
                                <a:gd name="T1" fmla="*/ T0 w 274"/>
                                <a:gd name="T2" fmla="+- 0 8612 45"/>
                                <a:gd name="T3" fmla="*/ 8612 h 8567"/>
                                <a:gd name="T4" fmla="+- 0 4175 3901"/>
                                <a:gd name="T5" fmla="*/ T4 w 274"/>
                                <a:gd name="T6" fmla="+- 0 8612 45"/>
                                <a:gd name="T7" fmla="*/ 8612 h 8567"/>
                                <a:gd name="T8" fmla="+- 0 4175 3901"/>
                                <a:gd name="T9" fmla="*/ T8 w 274"/>
                                <a:gd name="T10" fmla="+- 0 45 45"/>
                                <a:gd name="T11" fmla="*/ 45 h 8567"/>
                                <a:gd name="T12" fmla="+- 0 3901 3901"/>
                                <a:gd name="T13" fmla="*/ T12 w 274"/>
                                <a:gd name="T14" fmla="+- 0 45 45"/>
                                <a:gd name="T15" fmla="*/ 45 h 8567"/>
                                <a:gd name="T16" fmla="+- 0 3901 3901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0" name="Group 213"/>
                        <wpg:cNvGrpSpPr>
                          <a:grpSpLocks/>
                        </wpg:cNvGrpSpPr>
                        <wpg:grpSpPr bwMode="auto">
                          <a:xfrm>
                            <a:off x="5465" y="45"/>
                            <a:ext cx="274" cy="8567"/>
                            <a:chOff x="5465" y="45"/>
                            <a:chExt cx="274" cy="8567"/>
                          </a:xfrm>
                        </wpg:grpSpPr>
                        <wps:wsp>
                          <wps:cNvPr id="281" name="Freeform 214"/>
                          <wps:cNvSpPr>
                            <a:spLocks/>
                          </wps:cNvSpPr>
                          <wps:spPr bwMode="auto">
                            <a:xfrm>
                              <a:off x="5465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5465 5465"/>
                                <a:gd name="T1" fmla="*/ T0 w 274"/>
                                <a:gd name="T2" fmla="+- 0 8612 45"/>
                                <a:gd name="T3" fmla="*/ 8612 h 8567"/>
                                <a:gd name="T4" fmla="+- 0 5739 5465"/>
                                <a:gd name="T5" fmla="*/ T4 w 274"/>
                                <a:gd name="T6" fmla="+- 0 8612 45"/>
                                <a:gd name="T7" fmla="*/ 8612 h 8567"/>
                                <a:gd name="T8" fmla="+- 0 5739 5465"/>
                                <a:gd name="T9" fmla="*/ T8 w 274"/>
                                <a:gd name="T10" fmla="+- 0 45 45"/>
                                <a:gd name="T11" fmla="*/ 45 h 8567"/>
                                <a:gd name="T12" fmla="+- 0 5465 5465"/>
                                <a:gd name="T13" fmla="*/ T12 w 274"/>
                                <a:gd name="T14" fmla="+- 0 45 45"/>
                                <a:gd name="T15" fmla="*/ 45 h 8567"/>
                                <a:gd name="T16" fmla="+- 0 5465 5465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2" name="Group 211"/>
                        <wpg:cNvGrpSpPr>
                          <a:grpSpLocks/>
                        </wpg:cNvGrpSpPr>
                        <wpg:grpSpPr bwMode="auto">
                          <a:xfrm>
                            <a:off x="3119" y="45"/>
                            <a:ext cx="274" cy="8567"/>
                            <a:chOff x="3119" y="45"/>
                            <a:chExt cx="274" cy="8567"/>
                          </a:xfrm>
                        </wpg:grpSpPr>
                        <wps:wsp>
                          <wps:cNvPr id="283" name="Freeform 212"/>
                          <wps:cNvSpPr>
                            <a:spLocks/>
                          </wps:cNvSpPr>
                          <wps:spPr bwMode="auto">
                            <a:xfrm>
                              <a:off x="3119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3119 3119"/>
                                <a:gd name="T1" fmla="*/ T0 w 274"/>
                                <a:gd name="T2" fmla="+- 0 8612 45"/>
                                <a:gd name="T3" fmla="*/ 8612 h 8567"/>
                                <a:gd name="T4" fmla="+- 0 3393 3119"/>
                                <a:gd name="T5" fmla="*/ T4 w 274"/>
                                <a:gd name="T6" fmla="+- 0 8612 45"/>
                                <a:gd name="T7" fmla="*/ 8612 h 8567"/>
                                <a:gd name="T8" fmla="+- 0 3393 3119"/>
                                <a:gd name="T9" fmla="*/ T8 w 274"/>
                                <a:gd name="T10" fmla="+- 0 45 45"/>
                                <a:gd name="T11" fmla="*/ 45 h 8567"/>
                                <a:gd name="T12" fmla="+- 0 3119 3119"/>
                                <a:gd name="T13" fmla="*/ T12 w 274"/>
                                <a:gd name="T14" fmla="+- 0 45 45"/>
                                <a:gd name="T15" fmla="*/ 45 h 8567"/>
                                <a:gd name="T16" fmla="+- 0 3119 3119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4" name="Group 209"/>
                        <wpg:cNvGrpSpPr>
                          <a:grpSpLocks/>
                        </wpg:cNvGrpSpPr>
                        <wpg:grpSpPr bwMode="auto">
                          <a:xfrm>
                            <a:off x="4683" y="45"/>
                            <a:ext cx="274" cy="8567"/>
                            <a:chOff x="4683" y="45"/>
                            <a:chExt cx="274" cy="8567"/>
                          </a:xfrm>
                        </wpg:grpSpPr>
                        <wps:wsp>
                          <wps:cNvPr id="285" name="Freeform 210"/>
                          <wps:cNvSpPr>
                            <a:spLocks/>
                          </wps:cNvSpPr>
                          <wps:spPr bwMode="auto">
                            <a:xfrm>
                              <a:off x="4683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4683 4683"/>
                                <a:gd name="T1" fmla="*/ T0 w 274"/>
                                <a:gd name="T2" fmla="+- 0 8612 45"/>
                                <a:gd name="T3" fmla="*/ 8612 h 8567"/>
                                <a:gd name="T4" fmla="+- 0 4957 4683"/>
                                <a:gd name="T5" fmla="*/ T4 w 274"/>
                                <a:gd name="T6" fmla="+- 0 8612 45"/>
                                <a:gd name="T7" fmla="*/ 8612 h 8567"/>
                                <a:gd name="T8" fmla="+- 0 4957 4683"/>
                                <a:gd name="T9" fmla="*/ T8 w 274"/>
                                <a:gd name="T10" fmla="+- 0 45 45"/>
                                <a:gd name="T11" fmla="*/ 45 h 8567"/>
                                <a:gd name="T12" fmla="+- 0 4683 4683"/>
                                <a:gd name="T13" fmla="*/ T12 w 274"/>
                                <a:gd name="T14" fmla="+- 0 45 45"/>
                                <a:gd name="T15" fmla="*/ 45 h 8567"/>
                                <a:gd name="T16" fmla="+- 0 4683 4683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6" name="Group 207"/>
                        <wpg:cNvGrpSpPr>
                          <a:grpSpLocks/>
                        </wpg:cNvGrpSpPr>
                        <wpg:grpSpPr bwMode="auto">
                          <a:xfrm>
                            <a:off x="6247" y="45"/>
                            <a:ext cx="274" cy="8567"/>
                            <a:chOff x="6247" y="45"/>
                            <a:chExt cx="274" cy="8567"/>
                          </a:xfrm>
                        </wpg:grpSpPr>
                        <wps:wsp>
                          <wps:cNvPr id="287" name="Freeform 208"/>
                          <wps:cNvSpPr>
                            <a:spLocks/>
                          </wps:cNvSpPr>
                          <wps:spPr bwMode="auto">
                            <a:xfrm>
                              <a:off x="6247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6247 6247"/>
                                <a:gd name="T1" fmla="*/ T0 w 274"/>
                                <a:gd name="T2" fmla="+- 0 8612 45"/>
                                <a:gd name="T3" fmla="*/ 8612 h 8567"/>
                                <a:gd name="T4" fmla="+- 0 6521 6247"/>
                                <a:gd name="T5" fmla="*/ T4 w 274"/>
                                <a:gd name="T6" fmla="+- 0 8612 45"/>
                                <a:gd name="T7" fmla="*/ 8612 h 8567"/>
                                <a:gd name="T8" fmla="+- 0 6521 6247"/>
                                <a:gd name="T9" fmla="*/ T8 w 274"/>
                                <a:gd name="T10" fmla="+- 0 45 45"/>
                                <a:gd name="T11" fmla="*/ 45 h 8567"/>
                                <a:gd name="T12" fmla="+- 0 6247 6247"/>
                                <a:gd name="T13" fmla="*/ T12 w 274"/>
                                <a:gd name="T14" fmla="+- 0 45 45"/>
                                <a:gd name="T15" fmla="*/ 45 h 8567"/>
                                <a:gd name="T16" fmla="+- 0 6247 6247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8" name="Group 205"/>
                        <wpg:cNvGrpSpPr>
                          <a:grpSpLocks/>
                        </wpg:cNvGrpSpPr>
                        <wpg:grpSpPr bwMode="auto">
                          <a:xfrm>
                            <a:off x="2728" y="45"/>
                            <a:ext cx="274" cy="8567"/>
                            <a:chOff x="2728" y="45"/>
                            <a:chExt cx="274" cy="8567"/>
                          </a:xfrm>
                        </wpg:grpSpPr>
                        <wps:wsp>
                          <wps:cNvPr id="289" name="Freeform 206"/>
                          <wps:cNvSpPr>
                            <a:spLocks/>
                          </wps:cNvSpPr>
                          <wps:spPr bwMode="auto">
                            <a:xfrm>
                              <a:off x="2728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2728 2728"/>
                                <a:gd name="T1" fmla="*/ T0 w 274"/>
                                <a:gd name="T2" fmla="+- 0 8612 45"/>
                                <a:gd name="T3" fmla="*/ 8612 h 8567"/>
                                <a:gd name="T4" fmla="+- 0 3002 2728"/>
                                <a:gd name="T5" fmla="*/ T4 w 274"/>
                                <a:gd name="T6" fmla="+- 0 8612 45"/>
                                <a:gd name="T7" fmla="*/ 8612 h 8567"/>
                                <a:gd name="T8" fmla="+- 0 3002 2728"/>
                                <a:gd name="T9" fmla="*/ T8 w 274"/>
                                <a:gd name="T10" fmla="+- 0 45 45"/>
                                <a:gd name="T11" fmla="*/ 45 h 8567"/>
                                <a:gd name="T12" fmla="+- 0 2728 2728"/>
                                <a:gd name="T13" fmla="*/ T12 w 274"/>
                                <a:gd name="T14" fmla="+- 0 45 45"/>
                                <a:gd name="T15" fmla="*/ 45 h 8567"/>
                                <a:gd name="T16" fmla="+- 0 2728 2728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0" name="Group 203"/>
                        <wpg:cNvGrpSpPr>
                          <a:grpSpLocks/>
                        </wpg:cNvGrpSpPr>
                        <wpg:grpSpPr bwMode="auto">
                          <a:xfrm>
                            <a:off x="4292" y="45"/>
                            <a:ext cx="274" cy="8567"/>
                            <a:chOff x="4292" y="45"/>
                            <a:chExt cx="274" cy="8567"/>
                          </a:xfrm>
                        </wpg:grpSpPr>
                        <wps:wsp>
                          <wps:cNvPr id="291" name="Freeform 204"/>
                          <wps:cNvSpPr>
                            <a:spLocks/>
                          </wps:cNvSpPr>
                          <wps:spPr bwMode="auto">
                            <a:xfrm>
                              <a:off x="4292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4292 4292"/>
                                <a:gd name="T1" fmla="*/ T0 w 274"/>
                                <a:gd name="T2" fmla="+- 0 8612 45"/>
                                <a:gd name="T3" fmla="*/ 8612 h 8567"/>
                                <a:gd name="T4" fmla="+- 0 4566 4292"/>
                                <a:gd name="T5" fmla="*/ T4 w 274"/>
                                <a:gd name="T6" fmla="+- 0 8612 45"/>
                                <a:gd name="T7" fmla="*/ 8612 h 8567"/>
                                <a:gd name="T8" fmla="+- 0 4566 4292"/>
                                <a:gd name="T9" fmla="*/ T8 w 274"/>
                                <a:gd name="T10" fmla="+- 0 45 45"/>
                                <a:gd name="T11" fmla="*/ 45 h 8567"/>
                                <a:gd name="T12" fmla="+- 0 4292 4292"/>
                                <a:gd name="T13" fmla="*/ T12 w 274"/>
                                <a:gd name="T14" fmla="+- 0 45 45"/>
                                <a:gd name="T15" fmla="*/ 45 h 8567"/>
                                <a:gd name="T16" fmla="+- 0 4292 4292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2" name="Group 201"/>
                        <wpg:cNvGrpSpPr>
                          <a:grpSpLocks/>
                        </wpg:cNvGrpSpPr>
                        <wpg:grpSpPr bwMode="auto">
                          <a:xfrm>
                            <a:off x="5856" y="45"/>
                            <a:ext cx="274" cy="8567"/>
                            <a:chOff x="5856" y="45"/>
                            <a:chExt cx="274" cy="8567"/>
                          </a:xfrm>
                        </wpg:grpSpPr>
                        <wps:wsp>
                          <wps:cNvPr id="293" name="Freeform 202"/>
                          <wps:cNvSpPr>
                            <a:spLocks/>
                          </wps:cNvSpPr>
                          <wps:spPr bwMode="auto">
                            <a:xfrm>
                              <a:off x="5856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5856 5856"/>
                                <a:gd name="T1" fmla="*/ T0 w 274"/>
                                <a:gd name="T2" fmla="+- 0 8612 45"/>
                                <a:gd name="T3" fmla="*/ 8612 h 8567"/>
                                <a:gd name="T4" fmla="+- 0 6130 5856"/>
                                <a:gd name="T5" fmla="*/ T4 w 274"/>
                                <a:gd name="T6" fmla="+- 0 8612 45"/>
                                <a:gd name="T7" fmla="*/ 8612 h 8567"/>
                                <a:gd name="T8" fmla="+- 0 6130 5856"/>
                                <a:gd name="T9" fmla="*/ T8 w 274"/>
                                <a:gd name="T10" fmla="+- 0 45 45"/>
                                <a:gd name="T11" fmla="*/ 45 h 8567"/>
                                <a:gd name="T12" fmla="+- 0 5856 5856"/>
                                <a:gd name="T13" fmla="*/ T12 w 274"/>
                                <a:gd name="T14" fmla="+- 0 45 45"/>
                                <a:gd name="T15" fmla="*/ 45 h 8567"/>
                                <a:gd name="T16" fmla="+- 0 5856 5856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4" name="Group 199"/>
                        <wpg:cNvGrpSpPr>
                          <a:grpSpLocks/>
                        </wpg:cNvGrpSpPr>
                        <wpg:grpSpPr bwMode="auto">
                          <a:xfrm>
                            <a:off x="3510" y="45"/>
                            <a:ext cx="274" cy="8567"/>
                            <a:chOff x="3510" y="45"/>
                            <a:chExt cx="274" cy="8567"/>
                          </a:xfrm>
                        </wpg:grpSpPr>
                        <wps:wsp>
                          <wps:cNvPr id="295" name="Freeform 200"/>
                          <wps:cNvSpPr>
                            <a:spLocks/>
                          </wps:cNvSpPr>
                          <wps:spPr bwMode="auto">
                            <a:xfrm>
                              <a:off x="3510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3510 3510"/>
                                <a:gd name="T1" fmla="*/ T0 w 274"/>
                                <a:gd name="T2" fmla="+- 0 8612 45"/>
                                <a:gd name="T3" fmla="*/ 8612 h 8567"/>
                                <a:gd name="T4" fmla="+- 0 3784 3510"/>
                                <a:gd name="T5" fmla="*/ T4 w 274"/>
                                <a:gd name="T6" fmla="+- 0 8612 45"/>
                                <a:gd name="T7" fmla="*/ 8612 h 8567"/>
                                <a:gd name="T8" fmla="+- 0 3784 3510"/>
                                <a:gd name="T9" fmla="*/ T8 w 274"/>
                                <a:gd name="T10" fmla="+- 0 45 45"/>
                                <a:gd name="T11" fmla="*/ 45 h 8567"/>
                                <a:gd name="T12" fmla="+- 0 3510 3510"/>
                                <a:gd name="T13" fmla="*/ T12 w 274"/>
                                <a:gd name="T14" fmla="+- 0 45 45"/>
                                <a:gd name="T15" fmla="*/ 45 h 8567"/>
                                <a:gd name="T16" fmla="+- 0 3510 3510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6" name="Group 197"/>
                        <wpg:cNvGrpSpPr>
                          <a:grpSpLocks/>
                        </wpg:cNvGrpSpPr>
                        <wpg:grpSpPr bwMode="auto">
                          <a:xfrm>
                            <a:off x="5074" y="45"/>
                            <a:ext cx="274" cy="8567"/>
                            <a:chOff x="5074" y="45"/>
                            <a:chExt cx="274" cy="8567"/>
                          </a:xfrm>
                        </wpg:grpSpPr>
                        <wps:wsp>
                          <wps:cNvPr id="297" name="Freeform 198"/>
                          <wps:cNvSpPr>
                            <a:spLocks/>
                          </wps:cNvSpPr>
                          <wps:spPr bwMode="auto">
                            <a:xfrm>
                              <a:off x="5074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5074 5074"/>
                                <a:gd name="T1" fmla="*/ T0 w 274"/>
                                <a:gd name="T2" fmla="+- 0 8612 45"/>
                                <a:gd name="T3" fmla="*/ 8612 h 8567"/>
                                <a:gd name="T4" fmla="+- 0 5348 5074"/>
                                <a:gd name="T5" fmla="*/ T4 w 274"/>
                                <a:gd name="T6" fmla="+- 0 8612 45"/>
                                <a:gd name="T7" fmla="*/ 8612 h 8567"/>
                                <a:gd name="T8" fmla="+- 0 5348 5074"/>
                                <a:gd name="T9" fmla="*/ T8 w 274"/>
                                <a:gd name="T10" fmla="+- 0 45 45"/>
                                <a:gd name="T11" fmla="*/ 45 h 8567"/>
                                <a:gd name="T12" fmla="+- 0 5074 5074"/>
                                <a:gd name="T13" fmla="*/ T12 w 274"/>
                                <a:gd name="T14" fmla="+- 0 45 45"/>
                                <a:gd name="T15" fmla="*/ 45 h 8567"/>
                                <a:gd name="T16" fmla="+- 0 5074 5074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8" name="Group 194"/>
                        <wpg:cNvGrpSpPr>
                          <a:grpSpLocks/>
                        </wpg:cNvGrpSpPr>
                        <wpg:grpSpPr bwMode="auto">
                          <a:xfrm>
                            <a:off x="6638" y="45"/>
                            <a:ext cx="274" cy="8567"/>
                            <a:chOff x="6638" y="45"/>
                            <a:chExt cx="274" cy="8567"/>
                          </a:xfrm>
                        </wpg:grpSpPr>
                        <wps:wsp>
                          <wps:cNvPr id="299" name="Freeform 196"/>
                          <wps:cNvSpPr>
                            <a:spLocks/>
                          </wps:cNvSpPr>
                          <wps:spPr bwMode="auto">
                            <a:xfrm>
                              <a:off x="6638" y="45"/>
                              <a:ext cx="274" cy="8567"/>
                            </a:xfrm>
                            <a:custGeom>
                              <a:avLst/>
                              <a:gdLst>
                                <a:gd name="T0" fmla="+- 0 6638 6638"/>
                                <a:gd name="T1" fmla="*/ T0 w 274"/>
                                <a:gd name="T2" fmla="+- 0 8612 45"/>
                                <a:gd name="T3" fmla="*/ 8612 h 8567"/>
                                <a:gd name="T4" fmla="+- 0 6912 6638"/>
                                <a:gd name="T5" fmla="*/ T4 w 274"/>
                                <a:gd name="T6" fmla="+- 0 8612 45"/>
                                <a:gd name="T7" fmla="*/ 8612 h 8567"/>
                                <a:gd name="T8" fmla="+- 0 6912 6638"/>
                                <a:gd name="T9" fmla="*/ T8 w 274"/>
                                <a:gd name="T10" fmla="+- 0 45 45"/>
                                <a:gd name="T11" fmla="*/ 45 h 8567"/>
                                <a:gd name="T12" fmla="+- 0 6638 6638"/>
                                <a:gd name="T13" fmla="*/ T12 w 274"/>
                                <a:gd name="T14" fmla="+- 0 45 45"/>
                                <a:gd name="T15" fmla="*/ 45 h 8567"/>
                                <a:gd name="T16" fmla="+- 0 6638 6638"/>
                                <a:gd name="T17" fmla="*/ T16 w 274"/>
                                <a:gd name="T18" fmla="+- 0 8612 45"/>
                                <a:gd name="T19" fmla="*/ 8612 h 8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4" h="8567">
                                  <a:moveTo>
                                    <a:pt x="0" y="8567"/>
                                  </a:moveTo>
                                  <a:lnTo>
                                    <a:pt x="274" y="8567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F559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Text Box 19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53" y="-867"/>
                              <a:ext cx="1120" cy="6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line="185" w:lineRule="exact"/>
                                  <w:rPr>
                                    <w:rFonts w:ascii="Helvetica Neue" w:eastAsia="Helvetica Neue" w:hAnsi="Helvetica Neue" w:cs="Helvetica Neue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color w:val="00AEEF"/>
                                    <w:sz w:val="18"/>
                                  </w:rPr>
                                  <w:t>1170px</w:t>
                                </w:r>
                              </w:p>
                              <w:p w:rsidR="00A500A1" w:rsidRDefault="00A500A1">
                                <w:pPr>
                                  <w:spacing w:before="11"/>
                                  <w:rPr>
                                    <w:rFonts w:ascii="Helvetica Neue" w:eastAsia="Helvetica Neue" w:hAnsi="Helvetica Neue" w:cs="Helvetica Neue"/>
                                    <w:sz w:val="17"/>
                                    <w:szCs w:val="17"/>
                                  </w:rPr>
                                </w:pPr>
                              </w:p>
                              <w:p w:rsidR="00A500A1" w:rsidRDefault="00A500A1">
                                <w:pPr>
                                  <w:spacing w:line="209" w:lineRule="exact"/>
                                  <w:ind w:left="120"/>
                                  <w:rPr>
                                    <w:rFonts w:ascii="Helvetica Neue" w:eastAsia="Helvetica Neue" w:hAnsi="Helvetica Neue" w:cs="Helvetica Neue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color w:val="00AEEF"/>
                                    <w:sz w:val="18"/>
                                  </w:rPr>
                                  <w:t xml:space="preserve">70px   </w:t>
                                </w:r>
                                <w:r>
                                  <w:rPr>
                                    <w:rFonts w:ascii="Helvetica Neue"/>
                                    <w:color w:val="00AEEF"/>
                                    <w:spacing w:val="-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color w:val="00AEEF"/>
                                    <w:sz w:val="18"/>
                                  </w:rPr>
                                  <w:t>30px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3" o:spid="_x0000_s1070" style="position:absolute;left:0;text-align:left;margin-left:87.15pt;margin-top:-43.35pt;width:4in;height:473.95pt;z-index:1816;mso-position-horizontal-relative:page;mso-position-vertical-relative:text" coordorigin="1743,-867" coordsize="5760,9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5" o:spid="_x0000_s1071" type="#_x0000_t75" style="position:absolute;left:1743;top:42;width:5760;height:8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">
                  <v:imagedata r:id="rId17" o:title=""/>
                </v:shape>
                <v:group id="Group 243" o:spid="_x0000_s1072" style="position:absolute;left:2740;top:-105;width:257;height:2" coordorigin="2740,-105" coordsize="25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Freeform 244" o:spid="_x0000_s1073" style="position:absolute;left:2740;top:-105;width:257;height:2;visibility:visible;mso-wrap-style:square;v-text-anchor:top" coordsize="25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" path="m257,l,e" filled="f" strokecolor="#00aeef" strokeweight=".5pt">
                    <v:path arrowok="t" o:connecttype="custom" o:connectlocs="257,0;0,0" o:connectangles="0,0"/>
                  </v:shape>
                </v:group>
                <v:group id="Group 241" o:spid="_x0000_s1074" style="position:absolute;left:2927;top:-170;width:70;height:129" coordorigin="2927,-170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shape id="Freeform 242" o:spid="_x0000_s1075" style="position:absolute;left:2927;top:-170;width:70;height:129;visibility:visible;mso-wrap-style:square;v-text-anchor:top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" path="m,l70,65,,129e" filled="f" strokecolor="#00aeef" strokeweight=".5pt">
                    <v:path arrowok="t" o:connecttype="custom" o:connectlocs="0,-170;70,-105;0,-41" o:connectangles="0,0,0"/>
                  </v:shape>
                </v:group>
                <v:group id="Group 239" o:spid="_x0000_s1076" style="position:absolute;left:2740;top:-170;width:70;height:129" coordorigin="2740,-170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Freeform 240" o:spid="_x0000_s1077" style="position:absolute;left:2740;top:-170;width:70;height:129;visibility:visible;mso-wrap-style:square;v-text-anchor:top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" path="m70,129l,65,70,e" filled="f" strokecolor="#00aeef" strokeweight=".5pt">
                    <v:path arrowok="t" o:connecttype="custom" o:connectlocs="70,-41;0,-105;70,-170" o:connectangles="0,0,0"/>
                  </v:shape>
                </v:group>
                <v:group id="Group 237" o:spid="_x0000_s1078" style="position:absolute;left:2728;top:-253;width:2;height:296" coordorigin="2728,-253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<v:shape id="Freeform 238" o:spid="_x0000_s1079" style="position:absolute;left:2728;top:-253;width:2;height:296;visibility:visible;mso-wrap-style:square;v-text-anchor:top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" path="m,l,295e" filled="f" strokecolor="#00aeef" strokeweight=".5pt">
                    <v:path arrowok="t" o:connecttype="custom" o:connectlocs="0,-253;0,42" o:connectangles="0,0"/>
                  </v:shape>
                </v:group>
                <v:group id="Group 235" o:spid="_x0000_s1080" style="position:absolute;left:2349;top:-632;width:4561;height:2" coordorigin="2349,-632" coordsize="456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shape id="Freeform 236" o:spid="_x0000_s1081" style="position:absolute;left:2349;top:-632;width:4561;height:2;visibility:visible;mso-wrap-style:square;v-text-anchor:top" coordsize="456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" path="m4561,l,e" filled="f" strokecolor="#00aeef" strokeweight=".5pt">
                    <v:path arrowok="t" o:connecttype="custom" o:connectlocs="4561,0;0,0" o:connectangles="0,0"/>
                  </v:shape>
                </v:group>
                <v:group id="Group 233" o:spid="_x0000_s1082" style="position:absolute;left:6840;top:-696;width:70;height:129" coordorigin="6840,-696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<v:shape id="Freeform 234" o:spid="_x0000_s1083" style="position:absolute;left:6840;top:-696;width:70;height:129;visibility:visible;mso-wrap-style:square;v-text-anchor:top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" path="m,l70,64,,129e" filled="f" strokecolor="#00aeef" strokeweight=".5pt">
                    <v:path arrowok="t" o:connecttype="custom" o:connectlocs="0,-696;70,-632;0,-567" o:connectangles="0,0,0"/>
                  </v:shape>
                </v:group>
                <v:group id="Group 231" o:spid="_x0000_s1084" style="position:absolute;left:2349;top:-696;width:70;height:129" coordorigin="2349,-696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Freeform 232" o:spid="_x0000_s1085" style="position:absolute;left:2349;top:-696;width:70;height:129;visibility:visible;mso-wrap-style:square;v-text-anchor:top" coordsize="70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" path="m70,129l,64,70,e" filled="f" strokecolor="#00aeef" strokeweight=".5pt">
                    <v:path arrowok="t" o:connecttype="custom" o:connectlocs="70,-567;0,-632;70,-696" o:connectangles="0,0,0"/>
                  </v:shape>
                </v:group>
                <v:group id="Group 229" o:spid="_x0000_s1086" style="position:absolute;left:2337;top:-779;width:2;height:825" coordorigin="2337,-779" coordsize="2,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Freeform 230" o:spid="_x0000_s1087" style="position:absolute;left:2337;top:-779;width:2;height:825;visibility:visible;mso-wrap-style:square;v-text-anchor:top" coordsize="2,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" path="m,l,824e" filled="f" strokecolor="#00aeef" strokeweight=".5pt">
                    <v:path arrowok="t" o:connecttype="custom" o:connectlocs="0,-779;0,45" o:connectangles="0,0"/>
                  </v:shape>
                </v:group>
                <v:group id="Group 227" o:spid="_x0000_s1088" style="position:absolute;left:3384;top:-105;width:131;height:2" coordorigin="3384,-105" coordsize="13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Nv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A60w4AnLxBwAA//8DAFBLAQItABQABgAIAAAAIQDb4fbL7gAAAIUBAAATAAAAAAAAAAAA&#10;AAAAAAAAAABbQ29udGVudF9UeXBlc10ueG1sUEsBAi0AFAAGAAgAAAAhAFr0LFu/AAAAFQEAAAsA&#10;AAAAAAAAAAAAAAAAHwEAAF9yZWxzLy5yZWxzUEsBAi0AFAAGAAgAAAAhAK2bI2/EAAAA3AAAAA8A&#10;AAAAAAAAAAAAAAAABwIAAGRycy9kb3ducmV2LnhtbFBLBQYAAAAAAwADALcAAAD4AgAAAAA=&#10;">
                  <v:shape id="Freeform 228" o:spid="_x0000_s1089" style="position:absolute;left:3384;top:-105;width:131;height:2;visibility:visible;mso-wrap-style:square;v-text-anchor:top" coordsize="13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" path="m130,l,e" filled="f" strokecolor="#00aeef" strokeweight=".5pt">
                    <v:path arrowok="t" o:connecttype="custom" o:connectlocs="130,0;0,0" o:connectangles="0,0"/>
                  </v:shape>
                </v:group>
                <v:group id="Group 225" o:spid="_x0000_s1090" style="position:absolute;left:3388;top:-253;width:2;height:296" coordorigin="3388,-253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shape id="Freeform 226" o:spid="_x0000_s1091" style="position:absolute;left:3388;top:-253;width:2;height:296;visibility:visible;mso-wrap-style:square;v-text-anchor:top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" path="m,l,295e" filled="f" strokecolor="#00aeef" strokeweight=".5pt">
                    <v:path arrowok="t" o:connecttype="custom" o:connectlocs="0,-253;0,42" o:connectangles="0,0"/>
                  </v:shape>
                </v:group>
                <v:group id="Group 223" o:spid="_x0000_s1092" style="position:absolute;left:2999;top:-253;width:2;height:296" coordorigin="2999,-253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Freeform 224" o:spid="_x0000_s1093" style="position:absolute;left:2999;top:-253;width:2;height:296;visibility:visible;mso-wrap-style:square;v-text-anchor:top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" path="m,l,295e" filled="f" strokecolor="#00aeef" strokeweight=".5pt">
                    <v:path arrowok="t" o:connecttype="custom" o:connectlocs="0,-253;0,42" o:connectangles="0,0"/>
                  </v:shape>
                </v:group>
                <v:group id="Group 221" o:spid="_x0000_s1094" style="position:absolute;left:6917;top:-779;width:2;height:825" coordorigin="6917,-779" coordsize="2,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shape id="Freeform 222" o:spid="_x0000_s1095" style="position:absolute;left:6917;top:-779;width:2;height:825;visibility:visible;mso-wrap-style:square;v-text-anchor:top" coordsize="2,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" path="m,l,824e" filled="f" strokecolor="#00aeef" strokeweight=".5pt">
                    <v:path arrowok="t" o:connecttype="custom" o:connectlocs="0,-779;0,45" o:connectangles="0,0"/>
                  </v:shape>
                </v:group>
                <v:group id="Group 219" o:spid="_x0000_s1096" style="position:absolute;left:3519;top:-253;width:2;height:296" coordorigin="3519,-253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shape id="Freeform 220" o:spid="_x0000_s1097" style="position:absolute;left:3519;top:-253;width:2;height:296;visibility:visible;mso-wrap-style:square;v-text-anchor:top" coordsize="2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" path="m,l,295e" filled="f" strokecolor="#00aeef" strokeweight=".5pt">
                    <v:path arrowok="t" o:connecttype="custom" o:connectlocs="0,-253;0,42" o:connectangles="0,0"/>
                  </v:shape>
                </v:group>
                <v:group id="Group 217" o:spid="_x0000_s1098" style="position:absolute;left:2337;top:45;width:274;height:8567" coordorigin="2337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<v:shape id="Freeform 218" o:spid="_x0000_s1099" style="position:absolute;left:2337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15" o:spid="_x0000_s1100" style="position:absolute;left:3901;top:45;width:274;height:8567" coordorigin="3901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Rb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">
                  <v:shape id="Freeform 216" o:spid="_x0000_s1101" style="position:absolute;left:3901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13" o:spid="_x0000_s1102" style="position:absolute;left:5465;top:45;width:274;height:8567" coordorigin="5465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<v:shape id="Freeform 214" o:spid="_x0000_s1103" style="position:absolute;left:5465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11" o:spid="_x0000_s1104" style="position:absolute;left:3119;top:45;width:274;height:8567" coordorigin="3119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<v:shape id="Freeform 212" o:spid="_x0000_s1105" style="position:absolute;left:3119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09" o:spid="_x0000_s1106" style="position:absolute;left:4683;top:45;width:274;height:8567" coordorigin="4683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Freeform 210" o:spid="_x0000_s1107" style="position:absolute;left:4683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07" o:spid="_x0000_s1108" style="position:absolute;left:6247;top:45;width:274;height:8567" coordorigin="6247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shape id="Freeform 208" o:spid="_x0000_s1109" style="position:absolute;left:6247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05" o:spid="_x0000_s1110" style="position:absolute;left:2728;top:45;width:274;height:8567" coordorigin="2728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<v:shape id="Freeform 206" o:spid="_x0000_s1111" style="position:absolute;left:2728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03" o:spid="_x0000_s1112" style="position:absolute;left:4292;top:45;width:274;height:8567" coordorigin="4292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shape id="Freeform 204" o:spid="_x0000_s1113" style="position:absolute;left:4292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201" o:spid="_x0000_s1114" style="position:absolute;left:5856;top:45;width:274;height:8567" coordorigin="5856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Freeform 202" o:spid="_x0000_s1115" style="position:absolute;left:5856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199" o:spid="_x0000_s1116" style="position:absolute;left:3510;top:45;width:274;height:8567" coordorigin="3510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<v:shape id="Freeform 200" o:spid="_x0000_s1117" style="position:absolute;left:3510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197" o:spid="_x0000_s1118" style="position:absolute;left:5074;top:45;width:274;height:8567" coordorigin="5074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<v:shape id="Freeform 198" o:spid="_x0000_s1119" style="position:absolute;left:5074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" path="m,8567r274,l274,,,,,8567xe" fillcolor="#ef559d" stroked="f">
                    <v:path arrowok="t" o:connecttype="custom" o:connectlocs="0,8612;274,8612;274,45;0,45;0,8612" o:connectangles="0,0,0,0,0"/>
                  </v:shape>
                </v:group>
                <v:group id="Group 194" o:spid="_x0000_s1120" style="position:absolute;left:6638;top:45;width:274;height:8567" coordorigin="6638,45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<v:shape id="Freeform 196" o:spid="_x0000_s1121" style="position:absolute;left:6638;top:45;width:274;height:8567;visibility:visible;mso-wrap-style:square;v-text-anchor:top" coordsize="274,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" path="m,8567r274,l274,,,,,8567xe" fillcolor="#ef559d" stroked="f">
                    <v:path arrowok="t" o:connecttype="custom" o:connectlocs="0,8612;274,8612;274,45;0,45;0,8612" o:connectangles="0,0,0,0,0"/>
                  </v:shape>
                  <v:shape id="Text Box 195" o:spid="_x0000_s1122" type="#_x0000_t202" style="position:absolute;left:2553;top:-867;width:1120;height: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8O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MwaPw7BAAAA3AAAAA8AAAAA&#10;AAAAAAAAAAAABwIAAGRycy9kb3ducmV2LnhtbFBLBQYAAAAAAwADALcAAAD1AgAAAAA=&#10;" filled="f" stroked="f">
                    <v:textbox inset="0,0,0,0">
                      <w:txbxContent>
                        <w:p w:rsidR="00A500A1" w:rsidRDefault="00A500A1">
                          <w:pPr>
                            <w:spacing w:line="185" w:lineRule="exact"/>
                            <w:rPr>
                              <w:rFonts w:ascii="Helvetica Neue" w:eastAsia="Helvetica Neue" w:hAnsi="Helvetica Neue" w:cs="Helvetica Neue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Helvetica Neue"/>
                              <w:color w:val="00AEEF"/>
                              <w:sz w:val="18"/>
                            </w:rPr>
                            <w:t>1170px</w:t>
                          </w:r>
                        </w:p>
                        <w:p w:rsidR="00A500A1" w:rsidRDefault="00A500A1">
                          <w:pPr>
                            <w:spacing w:before="11"/>
                            <w:rPr>
                              <w:rFonts w:ascii="Helvetica Neue" w:eastAsia="Helvetica Neue" w:hAnsi="Helvetica Neue" w:cs="Helvetica Neue"/>
                              <w:sz w:val="17"/>
                              <w:szCs w:val="17"/>
                            </w:rPr>
                          </w:pPr>
                        </w:p>
                        <w:p w:rsidR="00A500A1" w:rsidRDefault="00A500A1">
                          <w:pPr>
                            <w:spacing w:line="209" w:lineRule="exact"/>
                            <w:ind w:left="120"/>
                            <w:rPr>
                              <w:rFonts w:ascii="Helvetica Neue" w:eastAsia="Helvetica Neue" w:hAnsi="Helvetica Neue" w:cs="Helvetica Neue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Helvetica Neue"/>
                              <w:color w:val="00AEEF"/>
                              <w:sz w:val="18"/>
                            </w:rPr>
                            <w:t xml:space="preserve">70px   </w:t>
                          </w:r>
                          <w:r>
                            <w:rPr>
                              <w:rFonts w:ascii="Helvetica Neue"/>
                              <w:color w:val="00AEEF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color w:val="00AEEF"/>
                              <w:sz w:val="18"/>
                            </w:rPr>
                            <w:t>30px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5E1D8A">
        <w:rPr>
          <w:color w:val="6D6E71"/>
        </w:rPr>
        <w:t>Column Page Grid</w:t>
      </w:r>
    </w:p>
    <w:p w:rsidR="003B50BB" w:rsidRDefault="005E1D8A">
      <w:pPr>
        <w:pStyle w:val="BodyText"/>
        <w:spacing w:line="290" w:lineRule="auto"/>
        <w:ind w:left="6603" w:right="140"/>
      </w:pPr>
      <w:r>
        <w:rPr>
          <w:color w:val="6D6E71"/>
        </w:rPr>
        <w:t>The Plex website uses a 12-column grid layout with 30 pixel gutters between each 70 pixel column.</w:t>
      </w:r>
    </w:p>
    <w:p w:rsidR="003B50BB" w:rsidRDefault="003B50BB">
      <w:pPr>
        <w:spacing w:line="290" w:lineRule="auto"/>
        <w:sectPr w:rsidR="003B50BB">
          <w:headerReference w:type="default" r:id="rId18"/>
          <w:footerReference w:type="default" r:id="rId19"/>
          <w:pgSz w:w="12240" w:h="15840"/>
          <w:pgMar w:top="640" w:right="600" w:bottom="1820" w:left="1640" w:header="0" w:footer="1638" w:gutter="0"/>
          <w:pgNumType w:start="9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tabs>
          <w:tab w:val="left" w:pos="6903"/>
        </w:tabs>
        <w:spacing w:before="59"/>
        <w:ind w:left="6163" w:right="897"/>
        <w:rPr>
          <w:rFonts w:ascii="Helvetica Neue" w:eastAsia="Helvetica Neue" w:hAnsi="Helvetica Neue" w:cs="Helvetica Neu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147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92710</wp:posOffset>
                </wp:positionV>
                <wp:extent cx="97790" cy="97155"/>
                <wp:effectExtent l="2540" t="2540" r="4445" b="5080"/>
                <wp:wrapNone/>
                <wp:docPr id="246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46"/>
                          <a:chExt cx="154" cy="153"/>
                        </a:xfrm>
                      </wpg:grpSpPr>
                      <wps:wsp>
                        <wps:cNvPr id="247" name="Freeform 192"/>
                        <wps:cNvSpPr>
                          <a:spLocks/>
                        </wps:cNvSpPr>
                        <wps:spPr bwMode="auto">
                          <a:xfrm>
                            <a:off x="7579" y="146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46 146"/>
                              <a:gd name="T3" fmla="*/ 146 h 153"/>
                              <a:gd name="T4" fmla="+- 0 7606 7579"/>
                              <a:gd name="T5" fmla="*/ T4 w 154"/>
                              <a:gd name="T6" fmla="+- 0 165 146"/>
                              <a:gd name="T7" fmla="*/ 165 h 153"/>
                              <a:gd name="T8" fmla="+- 0 7579 7579"/>
                              <a:gd name="T9" fmla="*/ T8 w 154"/>
                              <a:gd name="T10" fmla="+- 0 216 146"/>
                              <a:gd name="T11" fmla="*/ 216 h 153"/>
                              <a:gd name="T12" fmla="+- 0 7582 7579"/>
                              <a:gd name="T13" fmla="*/ T12 w 154"/>
                              <a:gd name="T14" fmla="+- 0 240 146"/>
                              <a:gd name="T15" fmla="*/ 240 h 153"/>
                              <a:gd name="T16" fmla="+- 0 7621 7579"/>
                              <a:gd name="T17" fmla="*/ T16 w 154"/>
                              <a:gd name="T18" fmla="+- 0 290 146"/>
                              <a:gd name="T19" fmla="*/ 290 h 153"/>
                              <a:gd name="T20" fmla="+- 0 7656 7579"/>
                              <a:gd name="T21" fmla="*/ T20 w 154"/>
                              <a:gd name="T22" fmla="+- 0 298 146"/>
                              <a:gd name="T23" fmla="*/ 298 h 153"/>
                              <a:gd name="T24" fmla="+- 0 7679 7579"/>
                              <a:gd name="T25" fmla="*/ T24 w 154"/>
                              <a:gd name="T26" fmla="+- 0 295 146"/>
                              <a:gd name="T27" fmla="*/ 295 h 153"/>
                              <a:gd name="T28" fmla="+- 0 7698 7579"/>
                              <a:gd name="T29" fmla="*/ T28 w 154"/>
                              <a:gd name="T30" fmla="+- 0 286 146"/>
                              <a:gd name="T31" fmla="*/ 286 h 153"/>
                              <a:gd name="T32" fmla="+- 0 7715 7579"/>
                              <a:gd name="T33" fmla="*/ T32 w 154"/>
                              <a:gd name="T34" fmla="+- 0 272 146"/>
                              <a:gd name="T35" fmla="*/ 272 h 153"/>
                              <a:gd name="T36" fmla="+- 0 7727 7579"/>
                              <a:gd name="T37" fmla="*/ T36 w 154"/>
                              <a:gd name="T38" fmla="+- 0 253 146"/>
                              <a:gd name="T39" fmla="*/ 253 h 153"/>
                              <a:gd name="T40" fmla="+- 0 7733 7579"/>
                              <a:gd name="T41" fmla="*/ T40 w 154"/>
                              <a:gd name="T42" fmla="+- 0 232 146"/>
                              <a:gd name="T43" fmla="*/ 232 h 153"/>
                              <a:gd name="T44" fmla="+- 0 7730 7579"/>
                              <a:gd name="T45" fmla="*/ T44 w 154"/>
                              <a:gd name="T46" fmla="+- 0 206 146"/>
                              <a:gd name="T47" fmla="*/ 206 h 153"/>
                              <a:gd name="T48" fmla="+- 0 7722 7579"/>
                              <a:gd name="T49" fmla="*/ T48 w 154"/>
                              <a:gd name="T50" fmla="+- 0 185 146"/>
                              <a:gd name="T51" fmla="*/ 185 h 153"/>
                              <a:gd name="T52" fmla="+- 0 7710 7579"/>
                              <a:gd name="T53" fmla="*/ T52 w 154"/>
                              <a:gd name="T54" fmla="+- 0 167 146"/>
                              <a:gd name="T55" fmla="*/ 167 h 153"/>
                              <a:gd name="T56" fmla="+- 0 7694 7579"/>
                              <a:gd name="T57" fmla="*/ T56 w 154"/>
                              <a:gd name="T58" fmla="+- 0 154 146"/>
                              <a:gd name="T59" fmla="*/ 154 h 153"/>
                              <a:gd name="T60" fmla="+- 0 7675 7579"/>
                              <a:gd name="T61" fmla="*/ T60 w 154"/>
                              <a:gd name="T62" fmla="+- 0 146 146"/>
                              <a:gd name="T63" fmla="*/ 14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D62C5" id="Group 191" o:spid="_x0000_s1026" style="position:absolute;margin-left:378.95pt;margin-top:7.3pt;width:7.7pt;height:7.65pt;z-index:-35008;mso-position-horizontal-relative:page" coordorigin="7579,14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">
                <v:shape id="Freeform 192" o:spid="_x0000_s1027" style="position:absolute;left:7579;top:14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" path="m96,l27,19,,70,3,94r39,50l77,152r23,-3l119,140r17,-14l148,107r6,-21l151,60,143,39,131,21,115,8,96,xe" fillcolor="#ed1f24" stroked="f">
                  <v:path arrowok="t" o:connecttype="custom" o:connectlocs="96,146;27,165;0,216;3,240;42,290;77,298;100,295;119,286;136,272;148,253;154,232;151,206;143,185;131,167;115,154;96,146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912" behindDoc="0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22225</wp:posOffset>
                </wp:positionV>
                <wp:extent cx="3843020" cy="1156335"/>
                <wp:effectExtent l="5080" t="0" r="0" b="6985"/>
                <wp:wrapNone/>
                <wp:docPr id="234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3020" cy="1156335"/>
                          <a:chOff x="1448" y="35"/>
                          <a:chExt cx="6052" cy="1821"/>
                        </a:xfrm>
                      </wpg:grpSpPr>
                      <wpg:grpSp>
                        <wpg:cNvPr id="235" name="Group 189"/>
                        <wpg:cNvGrpSpPr>
                          <a:grpSpLocks/>
                        </wpg:cNvGrpSpPr>
                        <wpg:grpSpPr bwMode="auto">
                          <a:xfrm>
                            <a:off x="1600" y="59"/>
                            <a:ext cx="2" cy="1788"/>
                            <a:chOff x="1600" y="59"/>
                            <a:chExt cx="2" cy="1788"/>
                          </a:xfrm>
                        </wpg:grpSpPr>
                        <wps:wsp>
                          <wps:cNvPr id="236" name="Freeform 190"/>
                          <wps:cNvSpPr>
                            <a:spLocks/>
                          </wps:cNvSpPr>
                          <wps:spPr bwMode="auto">
                            <a:xfrm>
                              <a:off x="1600" y="59"/>
                              <a:ext cx="2" cy="1788"/>
                            </a:xfrm>
                            <a:custGeom>
                              <a:avLst/>
                              <a:gdLst>
                                <a:gd name="T0" fmla="+- 0 59 59"/>
                                <a:gd name="T1" fmla="*/ 59 h 1788"/>
                                <a:gd name="T2" fmla="+- 0 1847 59"/>
                                <a:gd name="T3" fmla="*/ 1847 h 178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788">
                                  <a:moveTo>
                                    <a:pt x="0" y="0"/>
                                  </a:moveTo>
                                  <a:lnTo>
                                    <a:pt x="0" y="1788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7" name="Group 187"/>
                        <wpg:cNvGrpSpPr>
                          <a:grpSpLocks/>
                        </wpg:cNvGrpSpPr>
                        <wpg:grpSpPr bwMode="auto">
                          <a:xfrm>
                            <a:off x="1536" y="59"/>
                            <a:ext cx="129" cy="70"/>
                            <a:chOff x="1536" y="59"/>
                            <a:chExt cx="129" cy="70"/>
                          </a:xfrm>
                        </wpg:grpSpPr>
                        <wps:wsp>
                          <wps:cNvPr id="238" name="Freeform 188"/>
                          <wps:cNvSpPr>
                            <a:spLocks/>
                          </wps:cNvSpPr>
                          <wps:spPr bwMode="auto">
                            <a:xfrm>
                              <a:off x="1536" y="59"/>
                              <a:ext cx="129" cy="70"/>
                            </a:xfrm>
                            <a:custGeom>
                              <a:avLst/>
                              <a:gdLst>
                                <a:gd name="T0" fmla="+- 0 1536 1536"/>
                                <a:gd name="T1" fmla="*/ T0 w 129"/>
                                <a:gd name="T2" fmla="+- 0 129 59"/>
                                <a:gd name="T3" fmla="*/ 129 h 70"/>
                                <a:gd name="T4" fmla="+- 0 1600 1536"/>
                                <a:gd name="T5" fmla="*/ T4 w 129"/>
                                <a:gd name="T6" fmla="+- 0 59 59"/>
                                <a:gd name="T7" fmla="*/ 59 h 70"/>
                                <a:gd name="T8" fmla="+- 0 1665 1536"/>
                                <a:gd name="T9" fmla="*/ T8 w 129"/>
                                <a:gd name="T10" fmla="+- 0 129 59"/>
                                <a:gd name="T11" fmla="*/ 129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9" h="70">
                                  <a:moveTo>
                                    <a:pt x="0" y="70"/>
                                  </a:moveTo>
                                  <a:lnTo>
                                    <a:pt x="64" y="0"/>
                                  </a:lnTo>
                                  <a:lnTo>
                                    <a:pt x="129" y="7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9" name="Group 185"/>
                        <wpg:cNvGrpSpPr>
                          <a:grpSpLocks/>
                        </wpg:cNvGrpSpPr>
                        <wpg:grpSpPr bwMode="auto">
                          <a:xfrm>
                            <a:off x="1536" y="1777"/>
                            <a:ext cx="129" cy="70"/>
                            <a:chOff x="1536" y="1777"/>
                            <a:chExt cx="129" cy="70"/>
                          </a:xfrm>
                        </wpg:grpSpPr>
                        <wps:wsp>
                          <wps:cNvPr id="240" name="Freeform 186"/>
                          <wps:cNvSpPr>
                            <a:spLocks/>
                          </wps:cNvSpPr>
                          <wps:spPr bwMode="auto">
                            <a:xfrm>
                              <a:off x="1536" y="1777"/>
                              <a:ext cx="129" cy="70"/>
                            </a:xfrm>
                            <a:custGeom>
                              <a:avLst/>
                              <a:gdLst>
                                <a:gd name="T0" fmla="+- 0 1665 1536"/>
                                <a:gd name="T1" fmla="*/ T0 w 129"/>
                                <a:gd name="T2" fmla="+- 0 1777 1777"/>
                                <a:gd name="T3" fmla="*/ 1777 h 70"/>
                                <a:gd name="T4" fmla="+- 0 1600 1536"/>
                                <a:gd name="T5" fmla="*/ T4 w 129"/>
                                <a:gd name="T6" fmla="+- 0 1847 1777"/>
                                <a:gd name="T7" fmla="*/ 1847 h 70"/>
                                <a:gd name="T8" fmla="+- 0 1536 1536"/>
                                <a:gd name="T9" fmla="*/ T8 w 129"/>
                                <a:gd name="T10" fmla="+- 0 1777 1777"/>
                                <a:gd name="T11" fmla="*/ 1777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9" h="70">
                                  <a:moveTo>
                                    <a:pt x="129" y="0"/>
                                  </a:moveTo>
                                  <a:lnTo>
                                    <a:pt x="64" y="7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1" name="Group 183"/>
                        <wpg:cNvGrpSpPr>
                          <a:grpSpLocks/>
                        </wpg:cNvGrpSpPr>
                        <wpg:grpSpPr bwMode="auto">
                          <a:xfrm>
                            <a:off x="1453" y="1851"/>
                            <a:ext cx="296" cy="2"/>
                            <a:chOff x="1453" y="1851"/>
                            <a:chExt cx="296" cy="2"/>
                          </a:xfrm>
                        </wpg:grpSpPr>
                        <wps:wsp>
                          <wps:cNvPr id="242" name="Freeform 184"/>
                          <wps:cNvSpPr>
                            <a:spLocks/>
                          </wps:cNvSpPr>
                          <wps:spPr bwMode="auto">
                            <a:xfrm>
                              <a:off x="1453" y="1851"/>
                              <a:ext cx="296" cy="2"/>
                            </a:xfrm>
                            <a:custGeom>
                              <a:avLst/>
                              <a:gdLst>
                                <a:gd name="T0" fmla="+- 0 1453 1453"/>
                                <a:gd name="T1" fmla="*/ T0 w 296"/>
                                <a:gd name="T2" fmla="+- 0 1748 1453"/>
                                <a:gd name="T3" fmla="*/ T2 w 29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96">
                                  <a:moveTo>
                                    <a:pt x="0" y="0"/>
                                  </a:moveTo>
                                  <a:lnTo>
                                    <a:pt x="295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3" name="Group 180"/>
                        <wpg:cNvGrpSpPr>
                          <a:grpSpLocks/>
                        </wpg:cNvGrpSpPr>
                        <wpg:grpSpPr bwMode="auto">
                          <a:xfrm>
                            <a:off x="1453" y="49"/>
                            <a:ext cx="296" cy="2"/>
                            <a:chOff x="1453" y="49"/>
                            <a:chExt cx="296" cy="2"/>
                          </a:xfrm>
                        </wpg:grpSpPr>
                        <wps:wsp>
                          <wps:cNvPr id="244" name="Freeform 182"/>
                          <wps:cNvSpPr>
                            <a:spLocks/>
                          </wps:cNvSpPr>
                          <wps:spPr bwMode="auto">
                            <a:xfrm>
                              <a:off x="1453" y="49"/>
                              <a:ext cx="296" cy="2"/>
                            </a:xfrm>
                            <a:custGeom>
                              <a:avLst/>
                              <a:gdLst>
                                <a:gd name="T0" fmla="+- 0 1453 1453"/>
                                <a:gd name="T1" fmla="*/ T0 w 296"/>
                                <a:gd name="T2" fmla="+- 0 1748 1453"/>
                                <a:gd name="T3" fmla="*/ T2 w 29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96">
                                  <a:moveTo>
                                    <a:pt x="0" y="0"/>
                                  </a:moveTo>
                                  <a:lnTo>
                                    <a:pt x="295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5" name="Picture 1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48" y="35"/>
                              <a:ext cx="5751" cy="1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C8B599" id="Group 179" o:spid="_x0000_s1026" style="position:absolute;margin-left:72.4pt;margin-top:1.75pt;width:302.6pt;height:91.05pt;z-index:1912;mso-position-horizontal-relative:page" coordorigin="1448,35" coordsize="6052,18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">
                <v:group id="Group 189" o:spid="_x0000_s1027" style="position:absolute;left:1600;top:59;width:2;height:1788" coordorigin="1600,59" coordsize="2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<v:shape id="Freeform 190" o:spid="_x0000_s1028" style="position:absolute;left:1600;top:59;width:2;height:1788;visibility:visible;mso-wrap-style:square;v-text-anchor:top" coordsize="2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" path="m,l,1788e" filled="f" strokecolor="#00aeef" strokeweight=".5pt">
                    <v:path arrowok="t" o:connecttype="custom" o:connectlocs="0,59;0,1847" o:connectangles="0,0"/>
                  </v:shape>
                </v:group>
                <v:group id="Group 187" o:spid="_x0000_s1029" style="position:absolute;left:1536;top:59;width:129;height:70" coordorigin="1536,59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shape id="Freeform 188" o:spid="_x0000_s1030" style="position:absolute;left:1536;top:59;width:129;height:70;visibility:visible;mso-wrap-style:square;v-text-anchor:top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" path="m,70l64,r65,70e" filled="f" strokecolor="#00aeef" strokeweight=".5pt">
                    <v:path arrowok="t" o:connecttype="custom" o:connectlocs="0,129;64,59;129,129" o:connectangles="0,0,0"/>
                  </v:shape>
                </v:group>
                <v:group id="Group 185" o:spid="_x0000_s1031" style="position:absolute;left:1536;top:1777;width:129;height:70" coordorigin="1536,1777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shape id="Freeform 186" o:spid="_x0000_s1032" style="position:absolute;left:1536;top:1777;width:129;height:70;visibility:visible;mso-wrap-style:square;v-text-anchor:top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" path="m129,l64,70,,e" filled="f" strokecolor="#00aeef" strokeweight=".5pt">
                    <v:path arrowok="t" o:connecttype="custom" o:connectlocs="129,1777;64,1847;0,1777" o:connectangles="0,0,0"/>
                  </v:shape>
                </v:group>
                <v:group id="Group 183" o:spid="_x0000_s1033" style="position:absolute;left:1453;top:1851;width:296;height:2" coordorigin="1453,1851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shape id="Freeform 184" o:spid="_x0000_s1034" style="position:absolute;left:1453;top:1851;width:296;height:2;visibility:visible;mso-wrap-style:square;v-text-anchor:top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" path="m,l295,e" filled="f" strokecolor="#00aeef" strokeweight=".5pt">
                    <v:path arrowok="t" o:connecttype="custom" o:connectlocs="0,0;295,0" o:connectangles="0,0"/>
                  </v:shape>
                </v:group>
                <v:group id="Group 180" o:spid="_x0000_s1035" style="position:absolute;left:1453;top:49;width:296;height:2" coordorigin="1453,49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<v:shape id="Freeform 182" o:spid="_x0000_s1036" style="position:absolute;left:1453;top:49;width:296;height:2;visibility:visible;mso-wrap-style:square;v-text-anchor:top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" path="m,l295,e" filled="f" strokecolor="#00aeef" strokeweight=".5pt">
                    <v:path arrowok="t" o:connecttype="custom" o:connectlocs="0,0;295,0" o:connectangles="0,0"/>
                  </v:shape>
                  <v:shape id="Picture 181" o:spid="_x0000_s1037" type="#_x0000_t75" style="position:absolute;left:1748;top:35;width:5751;height:1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">
                    <v:imagedata r:id="rId21" o:title=""/>
                  </v:shape>
                </v:group>
                <w10:wrap anchorx="page"/>
              </v:group>
            </w:pict>
          </mc:Fallback>
        </mc:AlternateContent>
      </w:r>
      <w:r w:rsidR="005E1D8A">
        <w:rPr>
          <w:rFonts w:ascii="Helvetica Neue"/>
          <w:strike/>
          <w:color w:val="FFFFFF"/>
          <w:position w:val="1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4"/>
          <w:position w:val="1"/>
          <w:sz w:val="12"/>
        </w:rPr>
        <w:t xml:space="preserve"> </w:t>
      </w:r>
      <w:r w:rsidR="005E1D8A">
        <w:rPr>
          <w:rFonts w:ascii="Helvetica Neue"/>
          <w:strike/>
          <w:color w:val="FFFFFF"/>
          <w:position w:val="1"/>
          <w:sz w:val="12"/>
        </w:rPr>
        <w:t>A</w:t>
      </w:r>
      <w:r w:rsidR="005E1D8A">
        <w:rPr>
          <w:rFonts w:ascii="Helvetica Neue"/>
          <w:color w:val="FFFFFF"/>
          <w:position w:val="1"/>
          <w:sz w:val="12"/>
        </w:rPr>
        <w:tab/>
      </w:r>
      <w:r w:rsidR="005E1D8A">
        <w:rPr>
          <w:rFonts w:ascii="Helvetica Neue"/>
          <w:b/>
          <w:color w:val="6D6E71"/>
        </w:rPr>
        <w:t>Heroes</w:t>
      </w:r>
    </w:p>
    <w:p w:rsidR="003B50BB" w:rsidRDefault="00126754">
      <w:pPr>
        <w:pStyle w:val="BodyText"/>
        <w:spacing w:line="290" w:lineRule="auto"/>
        <w:ind w:left="6903" w:right="3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032" behindDoc="0" locked="0" layoutInCell="1" allowOverlap="1">
                <wp:simplePos x="0" y="0"/>
                <wp:positionH relativeFrom="page">
                  <wp:posOffset>803910</wp:posOffset>
                </wp:positionH>
                <wp:positionV relativeFrom="paragraph">
                  <wp:posOffset>261620</wp:posOffset>
                </wp:positionV>
                <wp:extent cx="139700" cy="343535"/>
                <wp:effectExtent l="3810" t="0" r="0" b="1270"/>
                <wp:wrapNone/>
                <wp:docPr id="233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pStyle w:val="BodyText"/>
                              <w:spacing w:before="0" w:line="205" w:lineRule="exact"/>
                              <w:ind w:left="20"/>
                            </w:pPr>
                            <w:r>
                              <w:rPr>
                                <w:color w:val="00AEEF"/>
                              </w:rPr>
                              <w:t>468px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" o:spid="_x0000_s1123" type="#_x0000_t202" style="position:absolute;left:0;text-align:left;margin-left:63.3pt;margin-top:20.6pt;width:11pt;height:27.05pt;z-index: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" filled="f" stroked="f">
                <v:textbox style="layout-flow:vertical;mso-layout-flow-alt:bottom-to-top" inset="0,0,0,0">
                  <w:txbxContent>
                    <w:p w:rsidR="00A500A1" w:rsidRDefault="00A500A1">
                      <w:pPr>
                        <w:pStyle w:val="BodyText"/>
                        <w:spacing w:before="0" w:line="205" w:lineRule="exact"/>
                        <w:ind w:left="20"/>
                      </w:pPr>
                      <w:r>
                        <w:rPr>
                          <w:color w:val="00AEEF"/>
                        </w:rPr>
                        <w:t>468px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color w:val="6D6E71"/>
        </w:rPr>
        <w:t>Heroes on the Plex website follow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 xml:space="preserve">one of two formats. Details on typography styles are available in the </w:t>
      </w:r>
      <w:r w:rsidR="005E1D8A">
        <w:rPr>
          <w:color w:val="6D6E71"/>
          <w:spacing w:val="-5"/>
        </w:rPr>
        <w:t>Type</w:t>
      </w:r>
      <w:r w:rsidR="005E1D8A">
        <w:rPr>
          <w:color w:val="6D6E71"/>
          <w:spacing w:val="-3"/>
        </w:rPr>
        <w:t xml:space="preserve"> </w:t>
      </w:r>
      <w:r w:rsidR="005E1D8A">
        <w:rPr>
          <w:color w:val="6D6E71"/>
        </w:rPr>
        <w:t>Styles section.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</w:rPr>
      </w:pPr>
    </w:p>
    <w:p w:rsidR="003B50BB" w:rsidRDefault="005E1D8A">
      <w:pPr>
        <w:pStyle w:val="Heading5"/>
        <w:numPr>
          <w:ilvl w:val="1"/>
          <w:numId w:val="5"/>
        </w:numPr>
        <w:tabs>
          <w:tab w:val="left" w:pos="7177"/>
        </w:tabs>
        <w:ind w:right="897" w:hanging="273"/>
        <w:rPr>
          <w:b w:val="0"/>
          <w:bCs w:val="0"/>
        </w:rPr>
      </w:pPr>
      <w:r>
        <w:rPr>
          <w:color w:val="6D6E71"/>
        </w:rPr>
        <w:t>Home Page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Hero</w:t>
      </w:r>
    </w:p>
    <w:p w:rsidR="003B50BB" w:rsidRDefault="005E1D8A">
      <w:pPr>
        <w:pStyle w:val="BodyText"/>
        <w:spacing w:line="290" w:lineRule="auto"/>
        <w:ind w:left="6903" w:right="384"/>
      </w:pPr>
      <w:r>
        <w:rPr>
          <w:color w:val="6D6E71"/>
        </w:rPr>
        <w:t>The home page hero is 468 pixels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tall and sub-page heros are 368 pixels</w:t>
      </w:r>
      <w:r>
        <w:rPr>
          <w:color w:val="6D6E71"/>
          <w:spacing w:val="-8"/>
        </w:rPr>
        <w:t xml:space="preserve"> </w:t>
      </w:r>
      <w:r>
        <w:rPr>
          <w:color w:val="6D6E71"/>
        </w:rPr>
        <w:t>tall.</w:t>
      </w:r>
    </w:p>
    <w:p w:rsidR="003B50BB" w:rsidRDefault="00126754">
      <w:pPr>
        <w:pStyle w:val="BodyText"/>
        <w:tabs>
          <w:tab w:val="left" w:pos="6903"/>
        </w:tabs>
        <w:spacing w:before="1" w:line="256" w:lineRule="auto"/>
        <w:ind w:left="6903" w:right="620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1496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63500</wp:posOffset>
                </wp:positionV>
                <wp:extent cx="97790" cy="97155"/>
                <wp:effectExtent l="2540" t="5715" r="4445" b="1905"/>
                <wp:wrapNone/>
                <wp:docPr id="231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00"/>
                          <a:chExt cx="154" cy="153"/>
                        </a:xfrm>
                      </wpg:grpSpPr>
                      <wps:wsp>
                        <wps:cNvPr id="232" name="Freeform 177"/>
                        <wps:cNvSpPr>
                          <a:spLocks/>
                        </wps:cNvSpPr>
                        <wps:spPr bwMode="auto">
                          <a:xfrm>
                            <a:off x="7579" y="100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00 100"/>
                              <a:gd name="T3" fmla="*/ 100 h 153"/>
                              <a:gd name="T4" fmla="+- 0 7606 7579"/>
                              <a:gd name="T5" fmla="*/ T4 w 154"/>
                              <a:gd name="T6" fmla="+- 0 119 100"/>
                              <a:gd name="T7" fmla="*/ 119 h 153"/>
                              <a:gd name="T8" fmla="+- 0 7579 7579"/>
                              <a:gd name="T9" fmla="*/ T8 w 154"/>
                              <a:gd name="T10" fmla="+- 0 170 100"/>
                              <a:gd name="T11" fmla="*/ 170 h 153"/>
                              <a:gd name="T12" fmla="+- 0 7582 7579"/>
                              <a:gd name="T13" fmla="*/ T12 w 154"/>
                              <a:gd name="T14" fmla="+- 0 194 100"/>
                              <a:gd name="T15" fmla="*/ 194 h 153"/>
                              <a:gd name="T16" fmla="+- 0 7621 7579"/>
                              <a:gd name="T17" fmla="*/ T16 w 154"/>
                              <a:gd name="T18" fmla="+- 0 244 100"/>
                              <a:gd name="T19" fmla="*/ 244 h 153"/>
                              <a:gd name="T20" fmla="+- 0 7656 7579"/>
                              <a:gd name="T21" fmla="*/ T20 w 154"/>
                              <a:gd name="T22" fmla="+- 0 252 100"/>
                              <a:gd name="T23" fmla="*/ 252 h 153"/>
                              <a:gd name="T24" fmla="+- 0 7679 7579"/>
                              <a:gd name="T25" fmla="*/ T24 w 154"/>
                              <a:gd name="T26" fmla="+- 0 249 100"/>
                              <a:gd name="T27" fmla="*/ 249 h 153"/>
                              <a:gd name="T28" fmla="+- 0 7698 7579"/>
                              <a:gd name="T29" fmla="*/ T28 w 154"/>
                              <a:gd name="T30" fmla="+- 0 240 100"/>
                              <a:gd name="T31" fmla="*/ 240 h 153"/>
                              <a:gd name="T32" fmla="+- 0 7715 7579"/>
                              <a:gd name="T33" fmla="*/ T32 w 154"/>
                              <a:gd name="T34" fmla="+- 0 225 100"/>
                              <a:gd name="T35" fmla="*/ 225 h 153"/>
                              <a:gd name="T36" fmla="+- 0 7727 7579"/>
                              <a:gd name="T37" fmla="*/ T36 w 154"/>
                              <a:gd name="T38" fmla="+- 0 207 100"/>
                              <a:gd name="T39" fmla="*/ 207 h 153"/>
                              <a:gd name="T40" fmla="+- 0 7733 7579"/>
                              <a:gd name="T41" fmla="*/ T40 w 154"/>
                              <a:gd name="T42" fmla="+- 0 186 100"/>
                              <a:gd name="T43" fmla="*/ 186 h 153"/>
                              <a:gd name="T44" fmla="+- 0 7730 7579"/>
                              <a:gd name="T45" fmla="*/ T44 w 154"/>
                              <a:gd name="T46" fmla="+- 0 160 100"/>
                              <a:gd name="T47" fmla="*/ 160 h 153"/>
                              <a:gd name="T48" fmla="+- 0 7722 7579"/>
                              <a:gd name="T49" fmla="*/ T48 w 154"/>
                              <a:gd name="T50" fmla="+- 0 138 100"/>
                              <a:gd name="T51" fmla="*/ 138 h 153"/>
                              <a:gd name="T52" fmla="+- 0 7710 7579"/>
                              <a:gd name="T53" fmla="*/ T52 w 154"/>
                              <a:gd name="T54" fmla="+- 0 121 100"/>
                              <a:gd name="T55" fmla="*/ 121 h 153"/>
                              <a:gd name="T56" fmla="+- 0 7694 7579"/>
                              <a:gd name="T57" fmla="*/ T56 w 154"/>
                              <a:gd name="T58" fmla="+- 0 108 100"/>
                              <a:gd name="T59" fmla="*/ 108 h 153"/>
                              <a:gd name="T60" fmla="+- 0 7675 7579"/>
                              <a:gd name="T61" fmla="*/ T60 w 154"/>
                              <a:gd name="T62" fmla="+- 0 100 100"/>
                              <a:gd name="T63" fmla="*/ 100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17121" id="Group 176" o:spid="_x0000_s1026" style="position:absolute;margin-left:378.95pt;margin-top:5pt;width:7.7pt;height:7.65pt;z-index:-34984;mso-position-horizontal-relative:page" coordorigin="7579,100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">
                <v:shape id="Freeform 177" o:spid="_x0000_s1027" style="position:absolute;left:7579;top:100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" path="m96,l27,19,,70,3,94r39,50l77,152r23,-3l119,140r17,-15l148,107r6,-21l151,60,143,38,131,21,115,8,96,xe" fillcolor="#ed1f24" stroked="f">
                  <v:path arrowok="t" o:connecttype="custom" o:connectlocs="96,100;27,119;0,170;3,194;42,244;77,252;100,249;119,240;136,225;148,207;154,186;151,160;143,138;131,121;115,108;96,100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936" behindDoc="0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34290</wp:posOffset>
                </wp:positionV>
                <wp:extent cx="3843020" cy="908685"/>
                <wp:effectExtent l="5080" t="14605" r="0" b="10160"/>
                <wp:wrapNone/>
                <wp:docPr id="219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3020" cy="908685"/>
                          <a:chOff x="1448" y="54"/>
                          <a:chExt cx="6052" cy="1431"/>
                        </a:xfrm>
                      </wpg:grpSpPr>
                      <wpg:grpSp>
                        <wpg:cNvPr id="220" name="Group 174"/>
                        <wpg:cNvGrpSpPr>
                          <a:grpSpLocks/>
                        </wpg:cNvGrpSpPr>
                        <wpg:grpSpPr bwMode="auto">
                          <a:xfrm>
                            <a:off x="1600" y="62"/>
                            <a:ext cx="2" cy="1406"/>
                            <a:chOff x="1600" y="62"/>
                            <a:chExt cx="2" cy="1406"/>
                          </a:xfrm>
                        </wpg:grpSpPr>
                        <wps:wsp>
                          <wps:cNvPr id="221" name="Freeform 175"/>
                          <wps:cNvSpPr>
                            <a:spLocks/>
                          </wps:cNvSpPr>
                          <wps:spPr bwMode="auto">
                            <a:xfrm>
                              <a:off x="1600" y="62"/>
                              <a:ext cx="2" cy="1406"/>
                            </a:xfrm>
                            <a:custGeom>
                              <a:avLst/>
                              <a:gdLst>
                                <a:gd name="T0" fmla="+- 0 62 62"/>
                                <a:gd name="T1" fmla="*/ 62 h 1406"/>
                                <a:gd name="T2" fmla="+- 0 1467 62"/>
                                <a:gd name="T3" fmla="*/ 1467 h 14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06">
                                  <a:moveTo>
                                    <a:pt x="0" y="0"/>
                                  </a:moveTo>
                                  <a:lnTo>
                                    <a:pt x="0" y="1405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" name="Group 172"/>
                        <wpg:cNvGrpSpPr>
                          <a:grpSpLocks/>
                        </wpg:cNvGrpSpPr>
                        <wpg:grpSpPr bwMode="auto">
                          <a:xfrm>
                            <a:off x="1536" y="62"/>
                            <a:ext cx="129" cy="70"/>
                            <a:chOff x="1536" y="62"/>
                            <a:chExt cx="129" cy="70"/>
                          </a:xfrm>
                        </wpg:grpSpPr>
                        <wps:wsp>
                          <wps:cNvPr id="223" name="Freeform 173"/>
                          <wps:cNvSpPr>
                            <a:spLocks/>
                          </wps:cNvSpPr>
                          <wps:spPr bwMode="auto">
                            <a:xfrm>
                              <a:off x="1536" y="62"/>
                              <a:ext cx="129" cy="70"/>
                            </a:xfrm>
                            <a:custGeom>
                              <a:avLst/>
                              <a:gdLst>
                                <a:gd name="T0" fmla="+- 0 1536 1536"/>
                                <a:gd name="T1" fmla="*/ T0 w 129"/>
                                <a:gd name="T2" fmla="+- 0 131 62"/>
                                <a:gd name="T3" fmla="*/ 131 h 70"/>
                                <a:gd name="T4" fmla="+- 0 1600 1536"/>
                                <a:gd name="T5" fmla="*/ T4 w 129"/>
                                <a:gd name="T6" fmla="+- 0 62 62"/>
                                <a:gd name="T7" fmla="*/ 62 h 70"/>
                                <a:gd name="T8" fmla="+- 0 1665 1536"/>
                                <a:gd name="T9" fmla="*/ T8 w 129"/>
                                <a:gd name="T10" fmla="+- 0 131 62"/>
                                <a:gd name="T11" fmla="*/ 131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9" h="70">
                                  <a:moveTo>
                                    <a:pt x="0" y="69"/>
                                  </a:moveTo>
                                  <a:lnTo>
                                    <a:pt x="64" y="0"/>
                                  </a:lnTo>
                                  <a:lnTo>
                                    <a:pt x="129" y="69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" name="Group 170"/>
                        <wpg:cNvGrpSpPr>
                          <a:grpSpLocks/>
                        </wpg:cNvGrpSpPr>
                        <wpg:grpSpPr bwMode="auto">
                          <a:xfrm>
                            <a:off x="1536" y="1398"/>
                            <a:ext cx="129" cy="70"/>
                            <a:chOff x="1536" y="1398"/>
                            <a:chExt cx="129" cy="70"/>
                          </a:xfrm>
                        </wpg:grpSpPr>
                        <wps:wsp>
                          <wps:cNvPr id="225" name="Freeform 171"/>
                          <wps:cNvSpPr>
                            <a:spLocks/>
                          </wps:cNvSpPr>
                          <wps:spPr bwMode="auto">
                            <a:xfrm>
                              <a:off x="1536" y="1398"/>
                              <a:ext cx="129" cy="70"/>
                            </a:xfrm>
                            <a:custGeom>
                              <a:avLst/>
                              <a:gdLst>
                                <a:gd name="T0" fmla="+- 0 1665 1536"/>
                                <a:gd name="T1" fmla="*/ T0 w 129"/>
                                <a:gd name="T2" fmla="+- 0 1398 1398"/>
                                <a:gd name="T3" fmla="*/ 1398 h 70"/>
                                <a:gd name="T4" fmla="+- 0 1600 1536"/>
                                <a:gd name="T5" fmla="*/ T4 w 129"/>
                                <a:gd name="T6" fmla="+- 0 1467 1398"/>
                                <a:gd name="T7" fmla="*/ 1467 h 70"/>
                                <a:gd name="T8" fmla="+- 0 1536 1536"/>
                                <a:gd name="T9" fmla="*/ T8 w 129"/>
                                <a:gd name="T10" fmla="+- 0 1398 1398"/>
                                <a:gd name="T11" fmla="*/ 1398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9" h="70">
                                  <a:moveTo>
                                    <a:pt x="129" y="0"/>
                                  </a:moveTo>
                                  <a:lnTo>
                                    <a:pt x="64" y="6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6" name="Group 168"/>
                        <wpg:cNvGrpSpPr>
                          <a:grpSpLocks/>
                        </wpg:cNvGrpSpPr>
                        <wpg:grpSpPr bwMode="auto">
                          <a:xfrm>
                            <a:off x="1453" y="1479"/>
                            <a:ext cx="296" cy="2"/>
                            <a:chOff x="1453" y="1479"/>
                            <a:chExt cx="296" cy="2"/>
                          </a:xfrm>
                        </wpg:grpSpPr>
                        <wps:wsp>
                          <wps:cNvPr id="227" name="Freeform 169"/>
                          <wps:cNvSpPr>
                            <a:spLocks/>
                          </wps:cNvSpPr>
                          <wps:spPr bwMode="auto">
                            <a:xfrm>
                              <a:off x="1453" y="1479"/>
                              <a:ext cx="296" cy="2"/>
                            </a:xfrm>
                            <a:custGeom>
                              <a:avLst/>
                              <a:gdLst>
                                <a:gd name="T0" fmla="+- 0 1453 1453"/>
                                <a:gd name="T1" fmla="*/ T0 w 296"/>
                                <a:gd name="T2" fmla="+- 0 1748 1453"/>
                                <a:gd name="T3" fmla="*/ T2 w 29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96">
                                  <a:moveTo>
                                    <a:pt x="0" y="0"/>
                                  </a:moveTo>
                                  <a:lnTo>
                                    <a:pt x="295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8" name="Group 165"/>
                        <wpg:cNvGrpSpPr>
                          <a:grpSpLocks/>
                        </wpg:cNvGrpSpPr>
                        <wpg:grpSpPr bwMode="auto">
                          <a:xfrm>
                            <a:off x="1453" y="59"/>
                            <a:ext cx="296" cy="2"/>
                            <a:chOff x="1453" y="59"/>
                            <a:chExt cx="296" cy="2"/>
                          </a:xfrm>
                        </wpg:grpSpPr>
                        <wps:wsp>
                          <wps:cNvPr id="229" name="Freeform 167"/>
                          <wps:cNvSpPr>
                            <a:spLocks/>
                          </wps:cNvSpPr>
                          <wps:spPr bwMode="auto">
                            <a:xfrm>
                              <a:off x="1453" y="59"/>
                              <a:ext cx="296" cy="2"/>
                            </a:xfrm>
                            <a:custGeom>
                              <a:avLst/>
                              <a:gdLst>
                                <a:gd name="T0" fmla="+- 0 1453 1453"/>
                                <a:gd name="T1" fmla="*/ T0 w 296"/>
                                <a:gd name="T2" fmla="+- 0 1748 1453"/>
                                <a:gd name="T3" fmla="*/ T2 w 29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96">
                                  <a:moveTo>
                                    <a:pt x="0" y="0"/>
                                  </a:moveTo>
                                  <a:lnTo>
                                    <a:pt x="295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00AE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0" name="Picture 1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48" y="54"/>
                              <a:ext cx="5751" cy="1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EE7A03" id="Group 164" o:spid="_x0000_s1026" style="position:absolute;margin-left:72.4pt;margin-top:2.7pt;width:302.6pt;height:71.55pt;z-index:1936;mso-position-horizontal-relative:page" coordorigin="1448,54" coordsize="6052,1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">
                <v:group id="Group 174" o:spid="_x0000_s1027" style="position:absolute;left:1600;top:62;width:2;height:1406" coordorigin="1600,62" coordsize="2,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<v:shape id="Freeform 175" o:spid="_x0000_s1028" style="position:absolute;left:1600;top:62;width:2;height:1406;visibility:visible;mso-wrap-style:square;v-text-anchor:top" coordsize="2,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" path="m,l,1405e" filled="f" strokecolor="#00aeef" strokeweight=".5pt">
                    <v:path arrowok="t" o:connecttype="custom" o:connectlocs="0,62;0,1467" o:connectangles="0,0"/>
                  </v:shape>
                </v:group>
                <v:group id="Group 172" o:spid="_x0000_s1029" style="position:absolute;left:1536;top:62;width:129;height:70" coordorigin="1536,62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shape id="Freeform 173" o:spid="_x0000_s1030" style="position:absolute;left:1536;top:62;width:129;height:70;visibility:visible;mso-wrap-style:square;v-text-anchor:top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" path="m,69l64,r65,69e" filled="f" strokecolor="#00aeef" strokeweight=".5pt">
                    <v:path arrowok="t" o:connecttype="custom" o:connectlocs="0,131;64,62;129,131" o:connectangles="0,0,0"/>
                  </v:shape>
                </v:group>
                <v:group id="Group 170" o:spid="_x0000_s1031" style="position:absolute;left:1536;top:1398;width:129;height:70" coordorigin="1536,1398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<v:shape id="Freeform 171" o:spid="_x0000_s1032" style="position:absolute;left:1536;top:1398;width:129;height:70;visibility:visible;mso-wrap-style:square;v-text-anchor:top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" path="m129,l64,69,,e" filled="f" strokecolor="#00aeef" strokeweight=".5pt">
                    <v:path arrowok="t" o:connecttype="custom" o:connectlocs="129,1398;64,1467;0,1398" o:connectangles="0,0,0"/>
                  </v:shape>
                </v:group>
                <v:group id="Group 168" o:spid="_x0000_s1033" style="position:absolute;left:1453;top:1479;width:296;height:2" coordorigin="1453,1479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shape id="Freeform 169" o:spid="_x0000_s1034" style="position:absolute;left:1453;top:1479;width:296;height:2;visibility:visible;mso-wrap-style:square;v-text-anchor:top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" path="m,l295,e" filled="f" strokecolor="#00aeef" strokeweight=".5pt">
                    <v:path arrowok="t" o:connecttype="custom" o:connectlocs="0,0;295,0" o:connectangles="0,0"/>
                  </v:shape>
                </v:group>
                <v:group id="Group 165" o:spid="_x0000_s1035" style="position:absolute;left:1453;top:59;width:296;height:2" coordorigin="1453,59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shape id="Freeform 167" o:spid="_x0000_s1036" style="position:absolute;left:1453;top:59;width:296;height:2;visibility:visible;mso-wrap-style:square;v-text-anchor:top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" path="m,l295,e" filled="f" strokecolor="#00aeef" strokeweight=".5pt">
                    <v:path arrowok="t" o:connecttype="custom" o:connectlocs="0,0;295,0" o:connectangles="0,0"/>
                  </v:shape>
                  <v:shape id="Picture 166" o:spid="_x0000_s1037" type="#_x0000_t75" style="position:absolute;left:1748;top:54;width:5751;height: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">
                    <v:imagedata r:id="rId23" o:title="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008" behindDoc="0" locked="0" layoutInCell="1" allowOverlap="1">
                <wp:simplePos x="0" y="0"/>
                <wp:positionH relativeFrom="page">
                  <wp:posOffset>803910</wp:posOffset>
                </wp:positionH>
                <wp:positionV relativeFrom="paragraph">
                  <wp:posOffset>316865</wp:posOffset>
                </wp:positionV>
                <wp:extent cx="139700" cy="343535"/>
                <wp:effectExtent l="3810" t="1905" r="0" b="0"/>
                <wp:wrapNone/>
                <wp:docPr id="218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pStyle w:val="BodyText"/>
                              <w:spacing w:before="0" w:line="205" w:lineRule="exact"/>
                              <w:ind w:left="20"/>
                            </w:pPr>
                            <w:r>
                              <w:rPr>
                                <w:color w:val="00AEEF"/>
                              </w:rPr>
                              <w:t>368px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" o:spid="_x0000_s1124" type="#_x0000_t202" style="position:absolute;left:0;text-align:left;margin-left:63.3pt;margin-top:24.95pt;width:11pt;height:27.05pt;z-index:2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" filled="f" stroked="f">
                <v:textbox style="layout-flow:vertical;mso-layout-flow-alt:bottom-to-top" inset="0,0,0,0">
                  <w:txbxContent>
                    <w:p w:rsidR="00A500A1" w:rsidRDefault="00A500A1">
                      <w:pPr>
                        <w:pStyle w:val="BodyText"/>
                        <w:spacing w:before="0" w:line="205" w:lineRule="exact"/>
                        <w:ind w:left="20"/>
                      </w:pPr>
                      <w:r>
                        <w:rPr>
                          <w:color w:val="00AEEF"/>
                        </w:rPr>
                        <w:t>368px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strike/>
          <w:color w:val="FFFFFF"/>
          <w:position w:val="-3"/>
          <w:sz w:val="12"/>
        </w:rPr>
        <w:t xml:space="preserve">  </w:t>
      </w:r>
      <w:r w:rsidR="005E1D8A">
        <w:rPr>
          <w:strike/>
          <w:color w:val="FFFFFF"/>
          <w:spacing w:val="12"/>
          <w:position w:val="-3"/>
          <w:sz w:val="12"/>
        </w:rPr>
        <w:t xml:space="preserve"> </w:t>
      </w:r>
      <w:r w:rsidR="005E1D8A">
        <w:rPr>
          <w:strike/>
          <w:color w:val="FFFFFF"/>
          <w:position w:val="-3"/>
          <w:sz w:val="12"/>
        </w:rPr>
        <w:t>B</w:t>
      </w:r>
      <w:r w:rsidR="005E1D8A">
        <w:rPr>
          <w:color w:val="FFFFFF"/>
          <w:position w:val="-3"/>
          <w:sz w:val="12"/>
        </w:rPr>
        <w:tab/>
      </w:r>
      <w:r w:rsidR="005E1D8A">
        <w:rPr>
          <w:color w:val="6D6E71"/>
        </w:rPr>
        <w:t>The hero contains a title,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description, and a call to action button.</w:t>
      </w:r>
    </w:p>
    <w:p w:rsidR="003B50BB" w:rsidRDefault="003B50BB">
      <w:pPr>
        <w:spacing w:before="12"/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5E1D8A">
      <w:pPr>
        <w:pStyle w:val="Heading5"/>
        <w:numPr>
          <w:ilvl w:val="1"/>
          <w:numId w:val="5"/>
        </w:numPr>
        <w:tabs>
          <w:tab w:val="left" w:pos="7181"/>
        </w:tabs>
        <w:ind w:left="7180" w:right="897" w:hanging="277"/>
        <w:rPr>
          <w:b w:val="0"/>
          <w:bCs w:val="0"/>
        </w:rPr>
      </w:pPr>
      <w:r>
        <w:rPr>
          <w:color w:val="6D6E71"/>
        </w:rPr>
        <w:t>Landing Page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Hero</w:t>
      </w:r>
    </w:p>
    <w:p w:rsidR="003B50BB" w:rsidRDefault="005E1D8A">
      <w:pPr>
        <w:pStyle w:val="BodyText"/>
        <w:spacing w:line="290" w:lineRule="auto"/>
        <w:ind w:left="6903" w:right="384"/>
      </w:pPr>
      <w:r>
        <w:rPr>
          <w:color w:val="6D6E71"/>
        </w:rPr>
        <w:t>Used for other standard pages and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its height is 368px. This hero contains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a page title and summary description. It</w:t>
      </w:r>
    </w:p>
    <w:p w:rsidR="003B50BB" w:rsidRDefault="005E1D8A">
      <w:pPr>
        <w:spacing w:line="1417" w:lineRule="exact"/>
        <w:ind w:left="407" w:right="384"/>
        <w:rPr>
          <w:rFonts w:ascii="Helvetica Neue" w:eastAsia="Helvetica Neue" w:hAnsi="Helvetica Neue" w:cs="Helvetica Neue"/>
          <w:sz w:val="18"/>
          <w:szCs w:val="18"/>
        </w:rPr>
      </w:pPr>
      <w:r>
        <w:rPr>
          <w:noProof/>
          <w:position w:val="-123"/>
        </w:rPr>
        <w:drawing>
          <wp:inline distT="0" distB="0" distL="0" distR="0">
            <wp:extent cx="3652144" cy="908100"/>
            <wp:effectExtent l="0" t="0" r="0" b="0"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144" cy="9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/>
          <w:sz w:val="20"/>
        </w:rPr>
        <w:t xml:space="preserve">              </w:t>
      </w:r>
      <w:r>
        <w:rPr>
          <w:rFonts w:ascii="Helvetica Neue"/>
          <w:color w:val="6D6E71"/>
          <w:sz w:val="18"/>
        </w:rPr>
        <w:t>may also include a call to action button.</w:t>
      </w:r>
    </w:p>
    <w:p w:rsidR="003B50BB" w:rsidRDefault="003B50BB">
      <w:pPr>
        <w:spacing w:before="5"/>
        <w:rPr>
          <w:rFonts w:ascii="Helvetica Neue" w:eastAsia="Helvetica Neue" w:hAnsi="Helvetica Neue" w:cs="Helvetica Neue"/>
          <w:sz w:val="27"/>
          <w:szCs w:val="27"/>
        </w:rPr>
      </w:pPr>
    </w:p>
    <w:p w:rsidR="003B50BB" w:rsidRDefault="00B87114">
      <w:pPr>
        <w:spacing w:line="1449" w:lineRule="exact"/>
        <w:ind w:left="407"/>
        <w:rPr>
          <w:rFonts w:ascii="Helvetica Neue" w:eastAsia="Helvetica Neue" w:hAnsi="Helvetica Neue" w:cs="Helvetica Neue"/>
          <w:sz w:val="20"/>
          <w:szCs w:val="20"/>
        </w:rPr>
      </w:pPr>
      <w:del w:id="12" w:author="Rancourt, Jillian" w:date="2017-07-26T09:27:00Z">
        <w:r w:rsidDel="00B87114">
          <w:rPr>
            <w:noProof/>
          </w:rPr>
          <mc:AlternateContent>
            <mc:Choice Requires="wpg">
              <w:drawing>
                <wp:anchor distT="0" distB="0" distL="114300" distR="114300" simplePos="0" relativeHeight="1960" behindDoc="0" locked="0" layoutInCell="1" allowOverlap="1">
                  <wp:simplePos x="0" y="0"/>
                  <wp:positionH relativeFrom="margin">
                    <wp:align>left</wp:align>
                  </wp:positionH>
                  <wp:positionV relativeFrom="paragraph">
                    <wp:posOffset>876300</wp:posOffset>
                  </wp:positionV>
                  <wp:extent cx="3844290" cy="909320"/>
                  <wp:effectExtent l="0" t="0" r="3810" b="24130"/>
                  <wp:wrapNone/>
                  <wp:docPr id="206" name="Group 1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3844290" cy="909320"/>
                            <a:chOff x="1448" y="149"/>
                            <a:chExt cx="6054" cy="1432"/>
                          </a:xfrm>
                        </wpg:grpSpPr>
                        <wpg:grpSp>
                          <wpg:cNvPr id="207" name="Group 161"/>
                          <wpg:cNvGrpSpPr>
                            <a:grpSpLocks/>
                          </wpg:cNvGrpSpPr>
                          <wpg:grpSpPr bwMode="auto">
                            <a:xfrm>
                              <a:off x="1600" y="157"/>
                              <a:ext cx="2" cy="1406"/>
                              <a:chOff x="1600" y="157"/>
                              <a:chExt cx="2" cy="1406"/>
                            </a:xfrm>
                          </wpg:grpSpPr>
                          <wps:wsp>
                            <wps:cNvPr id="208" name="Freeform 162"/>
                            <wps:cNvSpPr>
                              <a:spLocks/>
                            </wps:cNvSpPr>
                            <wps:spPr bwMode="auto">
                              <a:xfrm>
                                <a:off x="1600" y="157"/>
                                <a:ext cx="2" cy="1406"/>
                              </a:xfrm>
                              <a:custGeom>
                                <a:avLst/>
                                <a:gdLst>
                                  <a:gd name="T0" fmla="+- 0 157 157"/>
                                  <a:gd name="T1" fmla="*/ 157 h 1406"/>
                                  <a:gd name="T2" fmla="+- 0 1562 157"/>
                                  <a:gd name="T3" fmla="*/ 1562 h 1406"/>
                                </a:gdLst>
                                <a:ahLst/>
                                <a:cxnLst>
                                  <a:cxn ang="0">
                                    <a:pos x="0" y="T1"/>
                                  </a:cxn>
                                  <a:cxn ang="0">
                                    <a:pos x="0" y="T3"/>
                                  </a:cxn>
                                </a:cxnLst>
                                <a:rect l="0" t="0" r="r" b="b"/>
                                <a:pathLst>
                                  <a:path h="1406">
                                    <a:moveTo>
                                      <a:pt x="0" y="0"/>
                                    </a:moveTo>
                                    <a:lnTo>
                                      <a:pt x="0" y="1405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AEE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09" name="Group 159"/>
                          <wpg:cNvGrpSpPr>
                            <a:grpSpLocks/>
                          </wpg:cNvGrpSpPr>
                          <wpg:grpSpPr bwMode="auto">
                            <a:xfrm>
                              <a:off x="1536" y="157"/>
                              <a:ext cx="129" cy="70"/>
                              <a:chOff x="1536" y="157"/>
                              <a:chExt cx="129" cy="70"/>
                            </a:xfrm>
                          </wpg:grpSpPr>
                          <wps:wsp>
                            <wps:cNvPr id="210" name="Freeform 160"/>
                            <wps:cNvSpPr>
                              <a:spLocks/>
                            </wps:cNvSpPr>
                            <wps:spPr bwMode="auto">
                              <a:xfrm>
                                <a:off x="1536" y="157"/>
                                <a:ext cx="129" cy="70"/>
                              </a:xfrm>
                              <a:custGeom>
                                <a:avLst/>
                                <a:gdLst>
                                  <a:gd name="T0" fmla="+- 0 1536 1536"/>
                                  <a:gd name="T1" fmla="*/ T0 w 129"/>
                                  <a:gd name="T2" fmla="+- 0 226 157"/>
                                  <a:gd name="T3" fmla="*/ 226 h 70"/>
                                  <a:gd name="T4" fmla="+- 0 1600 1536"/>
                                  <a:gd name="T5" fmla="*/ T4 w 129"/>
                                  <a:gd name="T6" fmla="+- 0 157 157"/>
                                  <a:gd name="T7" fmla="*/ 157 h 70"/>
                                  <a:gd name="T8" fmla="+- 0 1665 1536"/>
                                  <a:gd name="T9" fmla="*/ T8 w 129"/>
                                  <a:gd name="T10" fmla="+- 0 226 157"/>
                                  <a:gd name="T11" fmla="*/ 226 h 70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</a:cxnLst>
                                <a:rect l="0" t="0" r="r" b="b"/>
                                <a:pathLst>
                                  <a:path w="129" h="70">
                                    <a:moveTo>
                                      <a:pt x="0" y="69"/>
                                    </a:moveTo>
                                    <a:lnTo>
                                      <a:pt x="64" y="0"/>
                                    </a:lnTo>
                                    <a:lnTo>
                                      <a:pt x="129" y="69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AEE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11" name="Group 157"/>
                          <wpg:cNvGrpSpPr>
                            <a:grpSpLocks/>
                          </wpg:cNvGrpSpPr>
                          <wpg:grpSpPr bwMode="auto">
                            <a:xfrm>
                              <a:off x="1536" y="1493"/>
                              <a:ext cx="129" cy="70"/>
                              <a:chOff x="1536" y="1493"/>
                              <a:chExt cx="129" cy="70"/>
                            </a:xfrm>
                          </wpg:grpSpPr>
                          <wps:wsp>
                            <wps:cNvPr id="212" name="Freeform 158"/>
                            <wps:cNvSpPr>
                              <a:spLocks/>
                            </wps:cNvSpPr>
                            <wps:spPr bwMode="auto">
                              <a:xfrm>
                                <a:off x="1536" y="1493"/>
                                <a:ext cx="129" cy="70"/>
                              </a:xfrm>
                              <a:custGeom>
                                <a:avLst/>
                                <a:gdLst>
                                  <a:gd name="T0" fmla="+- 0 1665 1536"/>
                                  <a:gd name="T1" fmla="*/ T0 w 129"/>
                                  <a:gd name="T2" fmla="+- 0 1493 1493"/>
                                  <a:gd name="T3" fmla="*/ 1493 h 70"/>
                                  <a:gd name="T4" fmla="+- 0 1600 1536"/>
                                  <a:gd name="T5" fmla="*/ T4 w 129"/>
                                  <a:gd name="T6" fmla="+- 0 1562 1493"/>
                                  <a:gd name="T7" fmla="*/ 1562 h 70"/>
                                  <a:gd name="T8" fmla="+- 0 1536 1536"/>
                                  <a:gd name="T9" fmla="*/ T8 w 129"/>
                                  <a:gd name="T10" fmla="+- 0 1493 1493"/>
                                  <a:gd name="T11" fmla="*/ 1493 h 70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</a:cxnLst>
                                <a:rect l="0" t="0" r="r" b="b"/>
                                <a:pathLst>
                                  <a:path w="129" h="70">
                                    <a:moveTo>
                                      <a:pt x="129" y="0"/>
                                    </a:moveTo>
                                    <a:lnTo>
                                      <a:pt x="64" y="69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AEE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13" name="Group 155"/>
                          <wpg:cNvGrpSpPr>
                            <a:grpSpLocks/>
                          </wpg:cNvGrpSpPr>
                          <wpg:grpSpPr bwMode="auto">
                            <a:xfrm>
                              <a:off x="1453" y="1575"/>
                              <a:ext cx="296" cy="2"/>
                              <a:chOff x="1453" y="1575"/>
                              <a:chExt cx="296" cy="2"/>
                            </a:xfrm>
                          </wpg:grpSpPr>
                          <wps:wsp>
                            <wps:cNvPr id="214" name="Freeform 156"/>
                            <wps:cNvSpPr>
                              <a:spLocks/>
                            </wps:cNvSpPr>
                            <wps:spPr bwMode="auto">
                              <a:xfrm>
                                <a:off x="1453" y="1575"/>
                                <a:ext cx="296" cy="2"/>
                              </a:xfrm>
                              <a:custGeom>
                                <a:avLst/>
                                <a:gdLst>
                                  <a:gd name="T0" fmla="+- 0 1453 1453"/>
                                  <a:gd name="T1" fmla="*/ T0 w 296"/>
                                  <a:gd name="T2" fmla="+- 0 1748 1453"/>
                                  <a:gd name="T3" fmla="*/ T2 w 296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296">
                                    <a:moveTo>
                                      <a:pt x="0" y="0"/>
                                    </a:moveTo>
                                    <a:lnTo>
                                      <a:pt x="295" y="0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AEE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15" name="Group 152"/>
                          <wpg:cNvGrpSpPr>
                            <a:grpSpLocks/>
                          </wpg:cNvGrpSpPr>
                          <wpg:grpSpPr bwMode="auto">
                            <a:xfrm>
                              <a:off x="1453" y="154"/>
                              <a:ext cx="296" cy="2"/>
                              <a:chOff x="1453" y="154"/>
                              <a:chExt cx="296" cy="2"/>
                            </a:xfrm>
                          </wpg:grpSpPr>
                          <wps:wsp>
                            <wps:cNvPr id="216" name="Freeform 154"/>
                            <wps:cNvSpPr>
                              <a:spLocks/>
                            </wps:cNvSpPr>
                            <wps:spPr bwMode="auto">
                              <a:xfrm>
                                <a:off x="1453" y="154"/>
                                <a:ext cx="296" cy="2"/>
                              </a:xfrm>
                              <a:custGeom>
                                <a:avLst/>
                                <a:gdLst>
                                  <a:gd name="T0" fmla="+- 0 1453 1453"/>
                                  <a:gd name="T1" fmla="*/ T0 w 296"/>
                                  <a:gd name="T2" fmla="+- 0 1748 1453"/>
                                  <a:gd name="T3" fmla="*/ T2 w 296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296">
                                    <a:moveTo>
                                      <a:pt x="0" y="0"/>
                                    </a:moveTo>
                                    <a:lnTo>
                                      <a:pt x="295" y="0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AEE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17" name="Picture 15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46" y="149"/>
                                <a:ext cx="5756" cy="14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F1BD461" id="Group 151" o:spid="_x0000_s1026" style="position:absolute;margin-left:0;margin-top:69pt;width:302.7pt;height:71.6pt;z-index:1960;mso-position-horizontal:left;mso-position-horizontal-relative:margin" coordorigin="1448,149" coordsize="6054,14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">
                  <v:group id="Group 161" o:spid="_x0000_s1027" style="position:absolute;left:1600;top:157;width:2;height:1406" coordorigin="1600,157" coordsize="2,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  <v:shape id="Freeform 162" o:spid="_x0000_s1028" style="position:absolute;left:1600;top:157;width:2;height:1406;visibility:visible;mso-wrap-style:square;v-text-anchor:top" coordsize="2,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" path="m,l,1405e" filled="f" strokecolor="#00aeef" strokeweight=".5pt">
                      <v:path arrowok="t" o:connecttype="custom" o:connectlocs="0,157;0,1562" o:connectangles="0,0"/>
                    </v:shape>
                  </v:group>
                  <v:group id="Group 159" o:spid="_x0000_s1029" style="position:absolute;left:1536;top:157;width:129;height:70" coordorigin="1536,157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<v:shape id="Freeform 160" o:spid="_x0000_s1030" style="position:absolute;left:1536;top:157;width:129;height:70;visibility:visible;mso-wrap-style:square;v-text-anchor:top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" path="m,69l64,r65,69e" filled="f" strokecolor="#00aeef" strokeweight=".5pt">
                      <v:path arrowok="t" o:connecttype="custom" o:connectlocs="0,226;64,157;129,226" o:connectangles="0,0,0"/>
                    </v:shape>
                  </v:group>
                  <v:group id="Group 157" o:spid="_x0000_s1031" style="position:absolute;left:1536;top:1493;width:129;height:70" coordorigin="1536,1493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  <v:shape id="Freeform 158" o:spid="_x0000_s1032" style="position:absolute;left:1536;top:1493;width:129;height:70;visibility:visible;mso-wrap-style:square;v-text-anchor:top" coordsize="12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" path="m129,l64,69,,e" filled="f" strokecolor="#00aeef" strokeweight=".5pt">
                      <v:path arrowok="t" o:connecttype="custom" o:connectlocs="129,1493;64,1562;0,1493" o:connectangles="0,0,0"/>
                    </v:shape>
                  </v:group>
                  <v:group id="Group 155" o:spid="_x0000_s1033" style="position:absolute;left:1453;top:1575;width:296;height:2" coordorigin="1453,1575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<v:shape id="Freeform 156" o:spid="_x0000_s1034" style="position:absolute;left:1453;top:1575;width:296;height:2;visibility:visible;mso-wrap-style:square;v-text-anchor:top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" path="m,l295,e" filled="f" strokecolor="#00aeef" strokeweight=".5pt">
                      <v:path arrowok="t" o:connecttype="custom" o:connectlocs="0,0;295,0" o:connectangles="0,0"/>
                    </v:shape>
                  </v:group>
                  <v:group id="Group 152" o:spid="_x0000_s1035" style="position:absolute;left:1453;top:154;width:296;height:2" coordorigin="1453,154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  <v:shape id="Freeform 154" o:spid="_x0000_s1036" style="position:absolute;left:1453;top:154;width:296;height:2;visibility:visible;mso-wrap-style:square;v-text-anchor:top" coordsize="29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" path="m,l295,e" filled="f" strokecolor="#00aeef" strokeweight=".5pt">
                      <v:path arrowok="t" o:connecttype="custom" o:connectlocs="0,0;295,0" o:connectangles="0,0"/>
                    </v:shape>
                    <v:shape id="Picture 153" o:spid="_x0000_s1037" type="#_x0000_t75" style="position:absolute;left:1746;top:149;width:5756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">
                      <v:imagedata r:id="rId26" o:title=""/>
                    </v:shape>
                  </v:group>
                  <w10:wrap anchorx="margin"/>
                </v:group>
              </w:pict>
            </mc:Fallback>
          </mc:AlternateContent>
        </w:r>
      </w:del>
      <w:r w:rsidR="005E1D8A">
        <w:rPr>
          <w:rFonts w:ascii="Helvetica Neue" w:eastAsia="Helvetica Neue" w:hAnsi="Helvetica Neue" w:cs="Helvetica Neue"/>
          <w:noProof/>
          <w:position w:val="-28"/>
          <w:sz w:val="20"/>
          <w:szCs w:val="20"/>
        </w:rPr>
        <w:drawing>
          <wp:inline distT="0" distB="0" distL="0" distR="0">
            <wp:extent cx="3700462" cy="920114"/>
            <wp:effectExtent l="0" t="0" r="0" b="0"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462" cy="9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BB" w:rsidRDefault="00B87114">
      <w:pPr>
        <w:pStyle w:val="Heading5"/>
        <w:numPr>
          <w:ilvl w:val="1"/>
          <w:numId w:val="5"/>
        </w:numPr>
        <w:tabs>
          <w:tab w:val="left" w:pos="7189"/>
        </w:tabs>
        <w:spacing w:before="668"/>
        <w:ind w:left="7188" w:right="897" w:hanging="285"/>
        <w:rPr>
          <w:b w:val="0"/>
          <w:b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984" behindDoc="0" locked="0" layoutInCell="1" allowOverlap="1">
                <wp:simplePos x="0" y="0"/>
                <wp:positionH relativeFrom="page">
                  <wp:posOffset>806450</wp:posOffset>
                </wp:positionH>
                <wp:positionV relativeFrom="paragraph">
                  <wp:posOffset>151130</wp:posOffset>
                </wp:positionV>
                <wp:extent cx="139700" cy="343535"/>
                <wp:effectExtent l="3810" t="0" r="0" b="2540"/>
                <wp:wrapNone/>
                <wp:docPr id="203" name="Text 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pStyle w:val="BodyText"/>
                              <w:spacing w:before="0" w:line="205" w:lineRule="exact"/>
                              <w:ind w:left="20"/>
                            </w:pPr>
                            <w:r>
                              <w:rPr>
                                <w:color w:val="00AEEF"/>
                              </w:rPr>
                              <w:t>368px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" o:spid="_x0000_s1125" type="#_x0000_t202" style="position:absolute;left:0;text-align:left;margin-left:63.5pt;margin-top:11.9pt;width:11pt;height:27.05pt;z-index: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" filled="f" stroked="f">
                <v:textbox style="layout-flow:vertical;mso-layout-flow-alt:bottom-to-top" inset="0,0,0,0">
                  <w:txbxContent>
                    <w:p w:rsidR="00A500A1" w:rsidRDefault="00A500A1">
                      <w:pPr>
                        <w:pStyle w:val="BodyText"/>
                        <w:spacing w:before="0" w:line="205" w:lineRule="exact"/>
                        <w:ind w:left="20"/>
                      </w:pPr>
                      <w:r>
                        <w:rPr>
                          <w:color w:val="00AEEF"/>
                        </w:rPr>
                        <w:t>368px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color w:val="6D6E71"/>
        </w:rPr>
        <w:t>Resource Center</w:t>
      </w:r>
      <w:r w:rsidR="005E1D8A">
        <w:rPr>
          <w:color w:val="6D6E71"/>
          <w:spacing w:val="-1"/>
        </w:rPr>
        <w:t xml:space="preserve"> </w:t>
      </w:r>
      <w:r w:rsidR="005E1D8A">
        <w:rPr>
          <w:color w:val="6D6E71"/>
        </w:rPr>
        <w:t>Hero</w:t>
      </w:r>
    </w:p>
    <w:p w:rsidR="003B50BB" w:rsidRDefault="005E1D8A">
      <w:pPr>
        <w:pStyle w:val="BodyText"/>
        <w:ind w:left="6903" w:right="384"/>
      </w:pPr>
      <w:r>
        <w:rPr>
          <w:color w:val="6D6E71"/>
        </w:rPr>
        <w:t>On the Resource Center page, the</w:t>
      </w:r>
      <w:r>
        <w:rPr>
          <w:color w:val="6D6E71"/>
          <w:spacing w:val="-8"/>
        </w:rPr>
        <w:t xml:space="preserve"> </w:t>
      </w:r>
      <w:r>
        <w:rPr>
          <w:color w:val="6D6E71"/>
        </w:rPr>
        <w:t>hero</w:t>
      </w:r>
    </w:p>
    <w:p w:rsidR="003B50BB" w:rsidRDefault="00126754" w:rsidP="00B87114">
      <w:pPr>
        <w:pStyle w:val="BodyText"/>
        <w:tabs>
          <w:tab w:val="left" w:pos="6903"/>
        </w:tabs>
        <w:spacing w:before="44"/>
        <w:ind w:left="6903" w:right="897" w:hanging="740"/>
        <w:pPrChange w:id="13" w:author="Rancourt, Jillian" w:date="2017-07-26T09:35:00Z">
          <w:pPr>
            <w:pStyle w:val="BodyText"/>
            <w:tabs>
              <w:tab w:val="left" w:pos="6903"/>
            </w:tabs>
            <w:spacing w:before="44"/>
            <w:ind w:left="6163" w:right="897"/>
          </w:pPr>
        </w:pPrChange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1520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26035</wp:posOffset>
                </wp:positionV>
                <wp:extent cx="97790" cy="97155"/>
                <wp:effectExtent l="2540" t="4445" r="4445" b="3175"/>
                <wp:wrapNone/>
                <wp:docPr id="204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41"/>
                          <a:chExt cx="154" cy="153"/>
                        </a:xfrm>
                      </wpg:grpSpPr>
                      <wps:wsp>
                        <wps:cNvPr id="205" name="Freeform 150"/>
                        <wps:cNvSpPr>
                          <a:spLocks/>
                        </wps:cNvSpPr>
                        <wps:spPr bwMode="auto">
                          <a:xfrm>
                            <a:off x="7579" y="41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41 41"/>
                              <a:gd name="T3" fmla="*/ 41 h 153"/>
                              <a:gd name="T4" fmla="+- 0 7606 7579"/>
                              <a:gd name="T5" fmla="*/ T4 w 154"/>
                              <a:gd name="T6" fmla="+- 0 61 41"/>
                              <a:gd name="T7" fmla="*/ 61 h 153"/>
                              <a:gd name="T8" fmla="+- 0 7579 7579"/>
                              <a:gd name="T9" fmla="*/ T8 w 154"/>
                              <a:gd name="T10" fmla="+- 0 112 41"/>
                              <a:gd name="T11" fmla="*/ 112 h 153"/>
                              <a:gd name="T12" fmla="+- 0 7582 7579"/>
                              <a:gd name="T13" fmla="*/ T12 w 154"/>
                              <a:gd name="T14" fmla="+- 0 136 41"/>
                              <a:gd name="T15" fmla="*/ 136 h 153"/>
                              <a:gd name="T16" fmla="+- 0 7621 7579"/>
                              <a:gd name="T17" fmla="*/ T16 w 154"/>
                              <a:gd name="T18" fmla="+- 0 186 41"/>
                              <a:gd name="T19" fmla="*/ 186 h 153"/>
                              <a:gd name="T20" fmla="+- 0 7656 7579"/>
                              <a:gd name="T21" fmla="*/ T20 w 154"/>
                              <a:gd name="T22" fmla="+- 0 194 41"/>
                              <a:gd name="T23" fmla="*/ 194 h 153"/>
                              <a:gd name="T24" fmla="+- 0 7679 7579"/>
                              <a:gd name="T25" fmla="*/ T24 w 154"/>
                              <a:gd name="T26" fmla="+- 0 191 41"/>
                              <a:gd name="T27" fmla="*/ 191 h 153"/>
                              <a:gd name="T28" fmla="+- 0 7698 7579"/>
                              <a:gd name="T29" fmla="*/ T28 w 154"/>
                              <a:gd name="T30" fmla="+- 0 181 41"/>
                              <a:gd name="T31" fmla="*/ 181 h 153"/>
                              <a:gd name="T32" fmla="+- 0 7715 7579"/>
                              <a:gd name="T33" fmla="*/ T32 w 154"/>
                              <a:gd name="T34" fmla="+- 0 167 41"/>
                              <a:gd name="T35" fmla="*/ 167 h 153"/>
                              <a:gd name="T36" fmla="+- 0 7727 7579"/>
                              <a:gd name="T37" fmla="*/ T36 w 154"/>
                              <a:gd name="T38" fmla="+- 0 149 41"/>
                              <a:gd name="T39" fmla="*/ 149 h 153"/>
                              <a:gd name="T40" fmla="+- 0 7733 7579"/>
                              <a:gd name="T41" fmla="*/ T40 w 154"/>
                              <a:gd name="T42" fmla="+- 0 127 41"/>
                              <a:gd name="T43" fmla="*/ 127 h 153"/>
                              <a:gd name="T44" fmla="+- 0 7730 7579"/>
                              <a:gd name="T45" fmla="*/ T44 w 154"/>
                              <a:gd name="T46" fmla="+- 0 102 41"/>
                              <a:gd name="T47" fmla="*/ 102 h 153"/>
                              <a:gd name="T48" fmla="+- 0 7722 7579"/>
                              <a:gd name="T49" fmla="*/ T48 w 154"/>
                              <a:gd name="T50" fmla="+- 0 80 41"/>
                              <a:gd name="T51" fmla="*/ 80 h 153"/>
                              <a:gd name="T52" fmla="+- 0 7710 7579"/>
                              <a:gd name="T53" fmla="*/ T52 w 154"/>
                              <a:gd name="T54" fmla="+- 0 62 41"/>
                              <a:gd name="T55" fmla="*/ 62 h 153"/>
                              <a:gd name="T56" fmla="+- 0 7694 7579"/>
                              <a:gd name="T57" fmla="*/ T56 w 154"/>
                              <a:gd name="T58" fmla="+- 0 49 41"/>
                              <a:gd name="T59" fmla="*/ 49 h 153"/>
                              <a:gd name="T60" fmla="+- 0 7675 7579"/>
                              <a:gd name="T61" fmla="*/ T60 w 154"/>
                              <a:gd name="T62" fmla="+- 0 41 41"/>
                              <a:gd name="T63" fmla="*/ 41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20"/>
                                </a:lnTo>
                                <a:lnTo>
                                  <a:pt x="0" y="71"/>
                                </a:lnTo>
                                <a:lnTo>
                                  <a:pt x="3" y="95"/>
                                </a:lnTo>
                                <a:lnTo>
                                  <a:pt x="42" y="145"/>
                                </a:lnTo>
                                <a:lnTo>
                                  <a:pt x="77" y="153"/>
                                </a:lnTo>
                                <a:lnTo>
                                  <a:pt x="100" y="150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8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E2014" id="Group 149" o:spid="_x0000_s1026" style="position:absolute;margin-left:378.95pt;margin-top:2.05pt;width:7.7pt;height:7.65pt;z-index:-34960;mso-position-horizontal-relative:page" coordorigin="7579,41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">
                <v:shape id="Freeform 150" o:spid="_x0000_s1027" style="position:absolute;left:7579;top:41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" path="m96,l27,20,,71,3,95r39,50l77,153r23,-3l119,140r17,-14l148,108r6,-22l151,61,143,39,131,21,115,8,96,xe" fillcolor="#ed1f24" stroked="f">
                  <v:path arrowok="t" o:connecttype="custom" o:connectlocs="96,41;27,61;0,112;3,136;42,186;77,194;100,191;119,181;136,167;148,149;154,127;151,102;143,80;131,62;115,49;96,41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6"/>
          <w:sz w:val="12"/>
        </w:rPr>
        <w:t xml:space="preserve">  </w:t>
      </w:r>
      <w:r w:rsidR="005E1D8A">
        <w:rPr>
          <w:strike/>
          <w:color w:val="FFFFFF"/>
          <w:spacing w:val="9"/>
          <w:position w:val="6"/>
          <w:sz w:val="12"/>
        </w:rPr>
        <w:t xml:space="preserve"> </w:t>
      </w:r>
      <w:r w:rsidR="005E1D8A">
        <w:rPr>
          <w:strike/>
          <w:color w:val="FFFFFF"/>
          <w:position w:val="6"/>
          <w:sz w:val="12"/>
        </w:rPr>
        <w:t>C</w:t>
      </w:r>
      <w:r w:rsidR="005E1D8A">
        <w:rPr>
          <w:color w:val="FFFFFF"/>
          <w:position w:val="6"/>
          <w:sz w:val="12"/>
        </w:rPr>
        <w:tab/>
      </w:r>
      <w:ins w:id="14" w:author="Rancourt, Jillian" w:date="2017-07-26T09:35:00Z">
        <w:r w:rsidR="00B87114">
          <w:rPr>
            <w:color w:val="FFFFFF"/>
            <w:position w:val="6"/>
            <w:sz w:val="12"/>
          </w:rPr>
          <w:tab/>
        </w:r>
      </w:ins>
      <w:r w:rsidR="005E1D8A">
        <w:rPr>
          <w:color w:val="6D6E71"/>
        </w:rPr>
        <w:t>becomes the large search</w:t>
      </w:r>
      <w:r w:rsidR="005E1D8A">
        <w:rPr>
          <w:color w:val="6D6E71"/>
          <w:spacing w:val="-10"/>
        </w:rPr>
        <w:t xml:space="preserve"> </w:t>
      </w:r>
      <w:r w:rsidR="005E1D8A">
        <w:rPr>
          <w:color w:val="6D6E71"/>
        </w:rPr>
        <w:t>field.</w:t>
      </w:r>
      <w:ins w:id="15" w:author="Rancourt, Jillian" w:date="2017-07-26T09:34:00Z">
        <w:r w:rsidR="00B87114">
          <w:rPr>
            <w:color w:val="6D6E71"/>
          </w:rPr>
          <w:t xml:space="preserve"> Not sure if this is still relevant (px size and the banner being the search field.</w:t>
        </w:r>
      </w:ins>
    </w:p>
    <w:p w:rsidR="003B50BB" w:rsidRDefault="00B87114">
      <w:pPr>
        <w:sectPr w:rsidR="003B50BB">
          <w:headerReference w:type="default" r:id="rId28"/>
          <w:pgSz w:w="12240" w:h="15840"/>
          <w:pgMar w:top="2340" w:right="400" w:bottom="1820" w:left="1340" w:header="720" w:footer="1638" w:gutter="0"/>
          <w:cols w:space="720"/>
        </w:sectPr>
      </w:pPr>
      <w:ins w:id="16" w:author="Rancourt, Jillian" w:date="2017-07-26T09:27:00Z">
        <w:r w:rsidRPr="00B87114">
          <w:rPr>
            <w:strike/>
            <w:color w:val="FFFFFF"/>
            <w:position w:val="6"/>
            <w:sz w:val="12"/>
          </w:rPr>
          <w:lastRenderedPageBreak/>
          <w:drawing>
            <wp:inline distT="0" distB="0" distL="0" distR="0" wp14:anchorId="6F729028" wp14:editId="1911504F">
              <wp:extent cx="4087320" cy="889000"/>
              <wp:effectExtent l="0" t="0" r="8890" b="6350"/>
              <wp:docPr id="444" name="Picture 8">
                <a:extLst xmlns:a="http://schemas.openxmlformats.org/drawingml/2006/main">
                  <a:ext uri="{FF2B5EF4-FFF2-40B4-BE49-F238E27FC236}">
                    <a16:creationId xmlns:a16="http://schemas.microsoft.com/office/drawing/2014/main" id="{6AB5F062-ADDC-46B1-A5FB-9DDFA7D519BB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8">
                        <a:extLst>
                          <a:ext uri="{FF2B5EF4-FFF2-40B4-BE49-F238E27FC236}">
                            <a16:creationId xmlns:a16="http://schemas.microsoft.com/office/drawing/2014/main" id="{6AB5F062-ADDC-46B1-A5FB-9DDFA7D519BB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9"/>
                      <a:srcRect l="24866" t="18950" r="25149" b="60980"/>
                      <a:stretch/>
                    </pic:blipFill>
                    <pic:spPr>
                      <a:xfrm>
                        <a:off x="0" y="0"/>
                        <a:ext cx="4109133" cy="89374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11"/>
        <w:rPr>
          <w:rFonts w:ascii="Helvetica Neue" w:eastAsia="Helvetica Neue" w:hAnsi="Helvetica Neue" w:cs="Helvetica Neue"/>
          <w:sz w:val="29"/>
          <w:szCs w:val="29"/>
        </w:rPr>
      </w:pPr>
    </w:p>
    <w:p w:rsidR="003B50BB" w:rsidRDefault="003B50BB">
      <w:pPr>
        <w:rPr>
          <w:rFonts w:ascii="Helvetica Neue" w:eastAsia="Helvetica Neue" w:hAnsi="Helvetica Neue" w:cs="Helvetica Neue"/>
          <w:sz w:val="29"/>
          <w:szCs w:val="29"/>
        </w:rPr>
        <w:sectPr w:rsidR="003B50BB">
          <w:headerReference w:type="default" r:id="rId30"/>
          <w:pgSz w:w="12240" w:h="15840"/>
          <w:pgMar w:top="2340" w:right="600" w:bottom="1820" w:left="1560" w:header="720" w:footer="1638" w:gutter="0"/>
          <w:cols w:space="720"/>
        </w:sectPr>
      </w:pPr>
    </w:p>
    <w:p w:rsidR="003B50BB" w:rsidRDefault="003B50BB">
      <w:pPr>
        <w:spacing w:before="3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5E1D8A">
      <w:pPr>
        <w:pStyle w:val="BodyText"/>
        <w:spacing w:before="0"/>
        <w:ind w:left="0"/>
        <w:jc w:val="right"/>
      </w:pPr>
      <w:r>
        <w:rPr>
          <w:color w:val="6D6E71"/>
          <w:w w:val="95"/>
        </w:rPr>
        <w:t>Default</w:t>
      </w:r>
    </w:p>
    <w:p w:rsidR="003B50BB" w:rsidRDefault="007578D6">
      <w:pPr>
        <w:pStyle w:val="Heading5"/>
        <w:numPr>
          <w:ilvl w:val="0"/>
          <w:numId w:val="4"/>
        </w:numPr>
        <w:tabs>
          <w:tab w:val="left" w:pos="3594"/>
        </w:tabs>
        <w:spacing w:before="59"/>
        <w:ind w:firstLine="2333"/>
        <w:jc w:val="left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503281736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86995</wp:posOffset>
            </wp:positionV>
            <wp:extent cx="3761740" cy="2305050"/>
            <wp:effectExtent l="0" t="0" r="0" b="0"/>
            <wp:wrapNone/>
            <wp:docPr id="20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br w:type="column"/>
      </w:r>
      <w:r w:rsidR="005E1D8A">
        <w:rPr>
          <w:color w:val="6D6E71"/>
        </w:rPr>
        <w:t>Product Line</w:t>
      </w:r>
      <w:r w:rsidR="005E1D8A">
        <w:rPr>
          <w:color w:val="6D6E71"/>
          <w:spacing w:val="-1"/>
        </w:rPr>
        <w:t xml:space="preserve"> </w:t>
      </w:r>
      <w:r w:rsidR="005E1D8A">
        <w:rPr>
          <w:color w:val="6D6E71"/>
        </w:rPr>
        <w:t>Icons</w:t>
      </w:r>
    </w:p>
    <w:p w:rsidR="003B50BB" w:rsidRDefault="005E1D8A">
      <w:pPr>
        <w:pStyle w:val="BodyText"/>
        <w:ind w:left="3320" w:right="343"/>
      </w:pPr>
      <w:r>
        <w:rPr>
          <w:color w:val="6D6E71"/>
        </w:rPr>
        <w:t>These circle icons are used on</w:t>
      </w:r>
      <w:r>
        <w:rPr>
          <w:color w:val="6D6E71"/>
          <w:spacing w:val="-8"/>
        </w:rPr>
        <w:t xml:space="preserve"> </w:t>
      </w:r>
      <w:r>
        <w:rPr>
          <w:color w:val="6D6E71"/>
        </w:rPr>
        <w:t>the</w:t>
      </w:r>
    </w:p>
    <w:p w:rsidR="003B50BB" w:rsidRDefault="00126754">
      <w:pPr>
        <w:pStyle w:val="BodyText"/>
        <w:tabs>
          <w:tab w:val="left" w:pos="3320"/>
        </w:tabs>
        <w:spacing w:before="14" w:line="288" w:lineRule="auto"/>
        <w:ind w:left="3320" w:right="343" w:hanging="7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1760" behindDoc="1" locked="0" layoutInCell="1" allowOverlap="1">
                <wp:simplePos x="0" y="0"/>
                <wp:positionH relativeFrom="page">
                  <wp:posOffset>4836160</wp:posOffset>
                </wp:positionH>
                <wp:positionV relativeFrom="paragraph">
                  <wp:posOffset>6985</wp:posOffset>
                </wp:positionV>
                <wp:extent cx="97790" cy="97155"/>
                <wp:effectExtent l="6985" t="3175" r="0" b="4445"/>
                <wp:wrapNone/>
                <wp:docPr id="200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616" y="11"/>
                          <a:chExt cx="154" cy="153"/>
                        </a:xfrm>
                      </wpg:grpSpPr>
                      <wps:wsp>
                        <wps:cNvPr id="201" name="Freeform 146"/>
                        <wps:cNvSpPr>
                          <a:spLocks/>
                        </wps:cNvSpPr>
                        <wps:spPr bwMode="auto">
                          <a:xfrm>
                            <a:off x="7616" y="11"/>
                            <a:ext cx="154" cy="153"/>
                          </a:xfrm>
                          <a:custGeom>
                            <a:avLst/>
                            <a:gdLst>
                              <a:gd name="T0" fmla="+- 0 7712 7616"/>
                              <a:gd name="T1" fmla="*/ T0 w 154"/>
                              <a:gd name="T2" fmla="+- 0 11 11"/>
                              <a:gd name="T3" fmla="*/ 11 h 153"/>
                              <a:gd name="T4" fmla="+- 0 7643 7616"/>
                              <a:gd name="T5" fmla="*/ T4 w 154"/>
                              <a:gd name="T6" fmla="+- 0 30 11"/>
                              <a:gd name="T7" fmla="*/ 30 h 153"/>
                              <a:gd name="T8" fmla="+- 0 7616 7616"/>
                              <a:gd name="T9" fmla="*/ T8 w 154"/>
                              <a:gd name="T10" fmla="+- 0 81 11"/>
                              <a:gd name="T11" fmla="*/ 81 h 153"/>
                              <a:gd name="T12" fmla="+- 0 7619 7616"/>
                              <a:gd name="T13" fmla="*/ T12 w 154"/>
                              <a:gd name="T14" fmla="+- 0 105 11"/>
                              <a:gd name="T15" fmla="*/ 105 h 153"/>
                              <a:gd name="T16" fmla="+- 0 7659 7616"/>
                              <a:gd name="T17" fmla="*/ T16 w 154"/>
                              <a:gd name="T18" fmla="+- 0 155 11"/>
                              <a:gd name="T19" fmla="*/ 155 h 153"/>
                              <a:gd name="T20" fmla="+- 0 7693 7616"/>
                              <a:gd name="T21" fmla="*/ T20 w 154"/>
                              <a:gd name="T22" fmla="+- 0 164 11"/>
                              <a:gd name="T23" fmla="*/ 164 h 153"/>
                              <a:gd name="T24" fmla="+- 0 7716 7616"/>
                              <a:gd name="T25" fmla="*/ T24 w 154"/>
                              <a:gd name="T26" fmla="+- 0 160 11"/>
                              <a:gd name="T27" fmla="*/ 160 h 153"/>
                              <a:gd name="T28" fmla="+- 0 7736 7616"/>
                              <a:gd name="T29" fmla="*/ T28 w 154"/>
                              <a:gd name="T30" fmla="+- 0 151 11"/>
                              <a:gd name="T31" fmla="*/ 151 h 153"/>
                              <a:gd name="T32" fmla="+- 0 7752 7616"/>
                              <a:gd name="T33" fmla="*/ T32 w 154"/>
                              <a:gd name="T34" fmla="+- 0 137 11"/>
                              <a:gd name="T35" fmla="*/ 137 h 153"/>
                              <a:gd name="T36" fmla="+- 0 7764 7616"/>
                              <a:gd name="T37" fmla="*/ T36 w 154"/>
                              <a:gd name="T38" fmla="+- 0 118 11"/>
                              <a:gd name="T39" fmla="*/ 118 h 153"/>
                              <a:gd name="T40" fmla="+- 0 7770 7616"/>
                              <a:gd name="T41" fmla="*/ T40 w 154"/>
                              <a:gd name="T42" fmla="+- 0 97 11"/>
                              <a:gd name="T43" fmla="*/ 97 h 153"/>
                              <a:gd name="T44" fmla="+- 0 7767 7616"/>
                              <a:gd name="T45" fmla="*/ T44 w 154"/>
                              <a:gd name="T46" fmla="+- 0 72 11"/>
                              <a:gd name="T47" fmla="*/ 72 h 153"/>
                              <a:gd name="T48" fmla="+- 0 7759 7616"/>
                              <a:gd name="T49" fmla="*/ T48 w 154"/>
                              <a:gd name="T50" fmla="+- 0 50 11"/>
                              <a:gd name="T51" fmla="*/ 50 h 153"/>
                              <a:gd name="T52" fmla="+- 0 7747 7616"/>
                              <a:gd name="T53" fmla="*/ T52 w 154"/>
                              <a:gd name="T54" fmla="+- 0 32 11"/>
                              <a:gd name="T55" fmla="*/ 32 h 153"/>
                              <a:gd name="T56" fmla="+- 0 7731 7616"/>
                              <a:gd name="T57" fmla="*/ T56 w 154"/>
                              <a:gd name="T58" fmla="+- 0 19 11"/>
                              <a:gd name="T59" fmla="*/ 19 h 153"/>
                              <a:gd name="T60" fmla="+- 0 7712 7616"/>
                              <a:gd name="T61" fmla="*/ T60 w 154"/>
                              <a:gd name="T62" fmla="+- 0 11 11"/>
                              <a:gd name="T63" fmla="*/ 11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3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20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60604" id="Group 145" o:spid="_x0000_s1026" style="position:absolute;margin-left:380.8pt;margin-top:.55pt;width:7.7pt;height:7.65pt;z-index:-34720;mso-position-horizontal-relative:page" coordorigin="7616,11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">
                <v:shape id="Freeform 146" o:spid="_x0000_s1027" style="position:absolute;left:7616;top:11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" path="m96,l27,19,,70,3,94r40,50l77,153r23,-4l120,140r16,-14l148,107r6,-21l151,61,143,39,131,21,115,8,96,xe" fillcolor="#ed1f24" stroked="f">
                  <v:path arrowok="t" o:connecttype="custom" o:connectlocs="96,11;27,30;0,81;3,105;43,155;77,164;100,160;120,151;136,137;148,118;154,97;151,72;143,50;131,32;115,19;96,11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9"/>
          <w:sz w:val="12"/>
        </w:rPr>
        <w:t xml:space="preserve">  </w:t>
      </w:r>
      <w:r w:rsidR="005E1D8A">
        <w:rPr>
          <w:strike/>
          <w:color w:val="FFFFFF"/>
          <w:spacing w:val="14"/>
          <w:position w:val="9"/>
          <w:sz w:val="12"/>
        </w:rPr>
        <w:t xml:space="preserve"> </w:t>
      </w:r>
      <w:r w:rsidR="005E1D8A">
        <w:rPr>
          <w:strike/>
          <w:color w:val="FFFFFF"/>
          <w:position w:val="9"/>
          <w:sz w:val="12"/>
        </w:rPr>
        <w:t>A</w:t>
      </w:r>
      <w:r w:rsidR="005E1D8A">
        <w:rPr>
          <w:color w:val="FFFFFF"/>
          <w:position w:val="9"/>
          <w:sz w:val="12"/>
        </w:rPr>
        <w:tab/>
      </w:r>
      <w:r w:rsidR="005E1D8A">
        <w:rPr>
          <w:color w:val="6D6E71"/>
        </w:rPr>
        <w:t>product page. For the hover state,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the icon is white and the color outline s solid fill of the same</w:t>
      </w:r>
      <w:r w:rsidR="005E1D8A">
        <w:rPr>
          <w:color w:val="6D6E71"/>
          <w:spacing w:val="1"/>
        </w:rPr>
        <w:t xml:space="preserve"> </w:t>
      </w:r>
      <w:r w:rsidR="005E1D8A">
        <w:rPr>
          <w:color w:val="6D6E71"/>
          <w:spacing w:val="-3"/>
        </w:rPr>
        <w:t>color.</w:t>
      </w:r>
    </w:p>
    <w:p w:rsidR="003B50BB" w:rsidRDefault="003B50BB">
      <w:pPr>
        <w:spacing w:line="288" w:lineRule="auto"/>
        <w:sectPr w:rsidR="003B50BB">
          <w:type w:val="continuous"/>
          <w:pgSz w:w="12240" w:h="15840"/>
          <w:pgMar w:top="1300" w:right="600" w:bottom="280" w:left="1560" w:header="720" w:footer="720" w:gutter="0"/>
          <w:cols w:num="2" w:space="720" w:equalWidth="0">
            <w:col w:w="3188" w:space="175"/>
            <w:col w:w="6717"/>
          </w:cols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7578D6" w:rsidRDefault="007578D6">
      <w:pPr>
        <w:rPr>
          <w:ins w:id="17" w:author="Rancourt, Jillian" w:date="2017-07-26T09:47:00Z"/>
          <w:rFonts w:ascii="Helvetica Neue" w:eastAsia="Helvetica Neue" w:hAnsi="Helvetica Neue" w:cs="Helvetica Neue"/>
          <w:sz w:val="20"/>
          <w:szCs w:val="20"/>
        </w:rPr>
      </w:pPr>
    </w:p>
    <w:p w:rsidR="003B50BB" w:rsidRDefault="007578D6">
      <w:pPr>
        <w:rPr>
          <w:rFonts w:ascii="Helvetica Neue" w:eastAsia="Helvetica Neue" w:hAnsi="Helvetica Neue" w:cs="Helvetica Neue"/>
          <w:sz w:val="20"/>
          <w:szCs w:val="20"/>
        </w:rPr>
      </w:pPr>
      <w:ins w:id="18" w:author="Rancourt, Jillian" w:date="2017-07-26T09:47:00Z">
        <w:r w:rsidRPr="007578D6">
          <w:rPr>
            <w:rFonts w:ascii="Helvetica Neue" w:eastAsia="Helvetica Neue" w:hAnsi="Helvetica Neue" w:cs="Helvetica Neue"/>
            <w:sz w:val="20"/>
            <w:szCs w:val="20"/>
          </w:rPr>
          <w:drawing>
            <wp:inline distT="0" distB="0" distL="0" distR="0" wp14:anchorId="3654584C" wp14:editId="21DAA690">
              <wp:extent cx="698500" cy="613833"/>
              <wp:effectExtent l="0" t="0" r="6350" b="0"/>
              <wp:docPr id="445" name="Picture 9">
                <a:extLst xmlns:a="http://schemas.openxmlformats.org/drawingml/2006/main">
                  <a:ext uri="{FF2B5EF4-FFF2-40B4-BE49-F238E27FC236}">
                    <a16:creationId xmlns:a16="http://schemas.microsoft.com/office/drawing/2014/main" id="{EF2D55A6-384A-43E6-9778-0474C69DDE6D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9">
                        <a:extLst>
                          <a:ext uri="{FF2B5EF4-FFF2-40B4-BE49-F238E27FC236}">
                            <a16:creationId xmlns:a16="http://schemas.microsoft.com/office/drawing/2014/main" id="{EF2D55A6-384A-43E6-9778-0474C69DDE6D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32"/>
                      <a:srcRect l="32236" t="52912" r="62847" b="39111"/>
                      <a:stretch/>
                    </pic:blipFill>
                    <pic:spPr>
                      <a:xfrm>
                        <a:off x="0" y="0"/>
                        <a:ext cx="701427" cy="6164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9" w:author="Rancourt, Jillian" w:date="2017-07-26T09:50:00Z">
        <w:r>
          <w:rPr>
            <w:noProof/>
          </w:rPr>
          <w:t xml:space="preserve">            </w:t>
        </w:r>
        <w:r w:rsidRPr="007578D6">
          <w:rPr>
            <w:noProof/>
          </w:rPr>
          <w:t xml:space="preserve"> </w:t>
        </w:r>
        <w:r w:rsidRPr="007578D6">
          <w:rPr>
            <w:rFonts w:ascii="Helvetica Neue" w:eastAsia="Helvetica Neue" w:hAnsi="Helvetica Neue" w:cs="Helvetica Neue"/>
            <w:sz w:val="20"/>
            <w:szCs w:val="20"/>
          </w:rPr>
          <w:drawing>
            <wp:inline distT="0" distB="0" distL="0" distR="0" wp14:anchorId="28A03E7F" wp14:editId="26D212D9">
              <wp:extent cx="546100" cy="546735"/>
              <wp:effectExtent l="0" t="0" r="6350" b="5715"/>
              <wp:docPr id="446" name="Picture 10">
                <a:extLst xmlns:a="http://schemas.openxmlformats.org/drawingml/2006/main">
                  <a:ext uri="{FF2B5EF4-FFF2-40B4-BE49-F238E27FC236}">
                    <a16:creationId xmlns:a16="http://schemas.microsoft.com/office/drawing/2014/main" id="{B9C031C5-C4CA-4427-B6F3-B4527A45C6F6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0">
                        <a:extLst>
                          <a:ext uri="{FF2B5EF4-FFF2-40B4-BE49-F238E27FC236}">
                            <a16:creationId xmlns:a16="http://schemas.microsoft.com/office/drawing/2014/main" id="{B9C031C5-C4CA-4427-B6F3-B4527A45C6F6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33"/>
                      <a:srcRect l="47434" t="68775" r="48692" b="24066"/>
                      <a:stretch/>
                    </pic:blipFill>
                    <pic:spPr>
                      <a:xfrm>
                        <a:off x="0" y="0"/>
                        <a:ext cx="549825" cy="5504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B50BB" w:rsidRDefault="003B50BB">
      <w:pPr>
        <w:spacing w:before="2"/>
        <w:rPr>
          <w:rFonts w:ascii="Helvetica Neue" w:eastAsia="Helvetica Neue" w:hAnsi="Helvetica Neue" w:cs="Helvetica Neue"/>
          <w:sz w:val="27"/>
          <w:szCs w:val="27"/>
        </w:rPr>
      </w:pPr>
    </w:p>
    <w:p w:rsidR="003B50BB" w:rsidRDefault="00126754">
      <w:pPr>
        <w:spacing w:line="3838" w:lineRule="exact"/>
        <w:ind w:left="109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76"/>
          <w:sz w:val="20"/>
          <w:szCs w:val="20"/>
        </w:rPr>
        <mc:AlternateContent>
          <mc:Choice Requires="wpg">
            <w:drawing>
              <wp:inline distT="0" distB="0" distL="0" distR="0">
                <wp:extent cx="3704590" cy="2468880"/>
                <wp:effectExtent l="0" t="0" r="0" b="7620"/>
                <wp:docPr id="197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04590" cy="2468880"/>
                          <a:chOff x="0" y="-50"/>
                          <a:chExt cx="5834" cy="3888"/>
                        </a:xfrm>
                      </wpg:grpSpPr>
                      <pic:pic xmlns:pic="http://schemas.openxmlformats.org/drawingml/2006/picture">
                        <pic:nvPicPr>
                          <pic:cNvPr id="198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834" cy="3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2714" y="-50"/>
                            <a:ext cx="676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00A1" w:rsidRDefault="00A500A1">
                              <w:pPr>
                                <w:spacing w:line="180" w:lineRule="exact"/>
                                <w:rPr>
                                  <w:rFonts w:ascii="Helvetica Neue" w:eastAsia="Helvetica Neue" w:hAnsi="Helvetica Neue" w:cs="Helvetica Neue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Helvetica Neue"/>
                                  <w:color w:val="6D6E71"/>
                                  <w:sz w:val="18"/>
                                </w:rPr>
                                <w:t>Hover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" o:spid="_x0000_s1126" style="width:291.7pt;height:194.4pt;mso-position-horizontal-relative:char;mso-position-vertical-relative:line" coordorigin=",-50" coordsize="5834,3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">
                <v:shape id="Picture 144" o:spid="_x0000_s1127" type="#_x0000_t75" style="position:absolute;top:1;width:5834;height:3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">
                  <v:imagedata r:id="rId35" o:title=""/>
                </v:shape>
                <v:shape id="Text Box 143" o:spid="_x0000_s1128" type="#_x0000_t202" style="position:absolute;left:2714;top:-50;width:676;height: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:rsidR="00A500A1" w:rsidRDefault="00A500A1">
                        <w:pPr>
                          <w:spacing w:line="180" w:lineRule="exact"/>
                          <w:rPr>
                            <w:rFonts w:ascii="Helvetica Neue" w:eastAsia="Helvetica Neue" w:hAnsi="Helvetica Neue" w:cs="Helvetica Neue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 Neue"/>
                            <w:color w:val="6D6E71"/>
                            <w:sz w:val="18"/>
                          </w:rPr>
                          <w:t>Hover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B50BB" w:rsidRDefault="003B50BB">
      <w:pPr>
        <w:spacing w:line="3838" w:lineRule="exact"/>
        <w:rPr>
          <w:rFonts w:ascii="Helvetica Neue" w:eastAsia="Helvetica Neue" w:hAnsi="Helvetica Neue" w:cs="Helvetica Neue"/>
          <w:sz w:val="20"/>
          <w:szCs w:val="20"/>
        </w:rPr>
        <w:sectPr w:rsidR="003B50BB">
          <w:type w:val="continuous"/>
          <w:pgSz w:w="12240" w:h="15840"/>
          <w:pgMar w:top="1300" w:right="600" w:bottom="280" w:left="156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2"/>
        <w:rPr>
          <w:rFonts w:ascii="Helvetica Neue" w:eastAsia="Helvetica Neue" w:hAnsi="Helvetica Neue" w:cs="Helvetica Neue"/>
          <w:sz w:val="24"/>
          <w:szCs w:val="24"/>
        </w:rPr>
      </w:pPr>
    </w:p>
    <w:p w:rsidR="003B50BB" w:rsidRDefault="003B50BB">
      <w:pPr>
        <w:rPr>
          <w:rFonts w:ascii="Helvetica Neue" w:eastAsia="Helvetica Neue" w:hAnsi="Helvetica Neue" w:cs="Helvetica Neue"/>
          <w:sz w:val="24"/>
          <w:szCs w:val="24"/>
        </w:rPr>
        <w:sectPr w:rsidR="003B50BB">
          <w:footerReference w:type="default" r:id="rId36"/>
          <w:pgSz w:w="12240" w:h="15840"/>
          <w:pgMar w:top="2340" w:right="600" w:bottom="1600" w:left="1640" w:header="720" w:footer="1420" w:gutter="0"/>
          <w:pgNumType w:start="12"/>
          <w:cols w:space="720"/>
        </w:sectPr>
      </w:pPr>
    </w:p>
    <w:p w:rsidR="003B50BB" w:rsidRDefault="005E1D8A">
      <w:pPr>
        <w:pStyle w:val="BodyText"/>
        <w:spacing w:before="90"/>
        <w:ind w:left="987"/>
      </w:pPr>
      <w:r>
        <w:rPr>
          <w:color w:val="6D6E71"/>
        </w:rPr>
        <w:t>Default</w:t>
      </w:r>
    </w:p>
    <w:p w:rsidR="003B50BB" w:rsidRDefault="005E1D8A">
      <w:pPr>
        <w:pStyle w:val="BodyText"/>
        <w:spacing w:before="70"/>
        <w:ind w:left="987"/>
      </w:pPr>
      <w:r>
        <w:br w:type="column"/>
      </w:r>
      <w:r>
        <w:rPr>
          <w:color w:val="6D6E71"/>
        </w:rPr>
        <w:t>Hover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F7428A">
      <w:pPr>
        <w:rPr>
          <w:rFonts w:ascii="Helvetica Neue" w:eastAsia="Helvetica Neue" w:hAnsi="Helvetica Neue" w:cs="Helvetica Neue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1976" behindDoc="1" locked="0" layoutInCell="1" allowOverlap="1">
                <wp:simplePos x="0" y="0"/>
                <wp:positionH relativeFrom="page">
                  <wp:posOffset>1104900</wp:posOffset>
                </wp:positionH>
                <wp:positionV relativeFrom="paragraph">
                  <wp:posOffset>168275</wp:posOffset>
                </wp:positionV>
                <wp:extent cx="3096895" cy="3543300"/>
                <wp:effectExtent l="0" t="0" r="8255" b="0"/>
                <wp:wrapNone/>
                <wp:docPr id="179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6895" cy="3543300"/>
                          <a:chOff x="1743" y="-4094"/>
                          <a:chExt cx="4877" cy="5580"/>
                        </a:xfrm>
                      </wpg:grpSpPr>
                      <pic:pic xmlns:pic="http://schemas.openxmlformats.org/drawingml/2006/picture">
                        <pic:nvPicPr>
                          <pic:cNvPr id="18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3" y="-4094"/>
                            <a:ext cx="4578" cy="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1" name="Group 125"/>
                        <wpg:cNvGrpSpPr>
                          <a:grpSpLocks/>
                        </wpg:cNvGrpSpPr>
                        <wpg:grpSpPr bwMode="auto">
                          <a:xfrm>
                            <a:off x="1743" y="-3896"/>
                            <a:ext cx="4877" cy="4714"/>
                            <a:chOff x="1743" y="-3896"/>
                            <a:chExt cx="4877" cy="4714"/>
                          </a:xfrm>
                        </wpg:grpSpPr>
                        <wps:wsp>
                          <wps:cNvPr id="182" name="Freeform 132"/>
                          <wps:cNvSpPr>
                            <a:spLocks/>
                          </wps:cNvSpPr>
                          <wps:spPr bwMode="auto">
                            <a:xfrm>
                              <a:off x="5809" y="-1298"/>
                              <a:ext cx="154" cy="153"/>
                            </a:xfrm>
                            <a:custGeom>
                              <a:avLst/>
                              <a:gdLst>
                                <a:gd name="T0" fmla="+- 0 5905 5809"/>
                                <a:gd name="T1" fmla="*/ T0 w 154"/>
                                <a:gd name="T2" fmla="+- 0 -1298 -1298"/>
                                <a:gd name="T3" fmla="*/ -1298 h 153"/>
                                <a:gd name="T4" fmla="+- 0 5836 5809"/>
                                <a:gd name="T5" fmla="*/ T4 w 154"/>
                                <a:gd name="T6" fmla="+- 0 -1279 -1298"/>
                                <a:gd name="T7" fmla="*/ -1279 h 153"/>
                                <a:gd name="T8" fmla="+- 0 5809 5809"/>
                                <a:gd name="T9" fmla="*/ T8 w 154"/>
                                <a:gd name="T10" fmla="+- 0 -1228 -1298"/>
                                <a:gd name="T11" fmla="*/ -1228 h 153"/>
                                <a:gd name="T12" fmla="+- 0 5812 5809"/>
                                <a:gd name="T13" fmla="*/ T12 w 154"/>
                                <a:gd name="T14" fmla="+- 0 -1204 -1298"/>
                                <a:gd name="T15" fmla="*/ -1204 h 153"/>
                                <a:gd name="T16" fmla="+- 0 5852 5809"/>
                                <a:gd name="T17" fmla="*/ T16 w 154"/>
                                <a:gd name="T18" fmla="+- 0 -1154 -1298"/>
                                <a:gd name="T19" fmla="*/ -1154 h 153"/>
                                <a:gd name="T20" fmla="+- 0 5887 5809"/>
                                <a:gd name="T21" fmla="*/ T20 w 154"/>
                                <a:gd name="T22" fmla="+- 0 -1145 -1298"/>
                                <a:gd name="T23" fmla="*/ -1145 h 153"/>
                                <a:gd name="T24" fmla="+- 0 5909 5809"/>
                                <a:gd name="T25" fmla="*/ T24 w 154"/>
                                <a:gd name="T26" fmla="+- 0 -1149 -1298"/>
                                <a:gd name="T27" fmla="*/ -1149 h 153"/>
                                <a:gd name="T28" fmla="+- 0 5929 5809"/>
                                <a:gd name="T29" fmla="*/ T28 w 154"/>
                                <a:gd name="T30" fmla="+- 0 -1158 -1298"/>
                                <a:gd name="T31" fmla="*/ -1158 h 153"/>
                                <a:gd name="T32" fmla="+- 0 5945 5809"/>
                                <a:gd name="T33" fmla="*/ T32 w 154"/>
                                <a:gd name="T34" fmla="+- 0 -1172 -1298"/>
                                <a:gd name="T35" fmla="*/ -1172 h 153"/>
                                <a:gd name="T36" fmla="+- 0 5957 5809"/>
                                <a:gd name="T37" fmla="*/ T36 w 154"/>
                                <a:gd name="T38" fmla="+- 0 -1190 -1298"/>
                                <a:gd name="T39" fmla="*/ -1190 h 153"/>
                                <a:gd name="T40" fmla="+- 0 5963 5809"/>
                                <a:gd name="T41" fmla="*/ T40 w 154"/>
                                <a:gd name="T42" fmla="+- 0 -1212 -1298"/>
                                <a:gd name="T43" fmla="*/ -1212 h 153"/>
                                <a:gd name="T44" fmla="+- 0 5961 5809"/>
                                <a:gd name="T45" fmla="*/ T44 w 154"/>
                                <a:gd name="T46" fmla="+- 0 -1237 -1298"/>
                                <a:gd name="T47" fmla="*/ -1237 h 153"/>
                                <a:gd name="T48" fmla="+- 0 5953 5809"/>
                                <a:gd name="T49" fmla="*/ T48 w 154"/>
                                <a:gd name="T50" fmla="+- 0 -1259 -1298"/>
                                <a:gd name="T51" fmla="*/ -1259 h 153"/>
                                <a:gd name="T52" fmla="+- 0 5940 5809"/>
                                <a:gd name="T53" fmla="*/ T52 w 154"/>
                                <a:gd name="T54" fmla="+- 0 -1277 -1298"/>
                                <a:gd name="T55" fmla="*/ -1277 h 153"/>
                                <a:gd name="T56" fmla="+- 0 5924 5809"/>
                                <a:gd name="T57" fmla="*/ T56 w 154"/>
                                <a:gd name="T58" fmla="+- 0 -1290 -1298"/>
                                <a:gd name="T59" fmla="*/ -1290 h 153"/>
                                <a:gd name="T60" fmla="+- 0 5905 5809"/>
                                <a:gd name="T61" fmla="*/ T60 w 154"/>
                                <a:gd name="T62" fmla="+- 0 -1298 -1298"/>
                                <a:gd name="T63" fmla="*/ -1298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4" h="153">
                                  <a:moveTo>
                                    <a:pt x="96" y="0"/>
                                  </a:moveTo>
                                  <a:lnTo>
                                    <a:pt x="27" y="19"/>
                                  </a:lnTo>
                                  <a:lnTo>
                                    <a:pt x="0" y="70"/>
                                  </a:lnTo>
                                  <a:lnTo>
                                    <a:pt x="3" y="94"/>
                                  </a:lnTo>
                                  <a:lnTo>
                                    <a:pt x="43" y="144"/>
                                  </a:lnTo>
                                  <a:lnTo>
                                    <a:pt x="78" y="153"/>
                                  </a:lnTo>
                                  <a:lnTo>
                                    <a:pt x="100" y="149"/>
                                  </a:lnTo>
                                  <a:lnTo>
                                    <a:pt x="120" y="140"/>
                                  </a:lnTo>
                                  <a:lnTo>
                                    <a:pt x="136" y="126"/>
                                  </a:lnTo>
                                  <a:lnTo>
                                    <a:pt x="148" y="108"/>
                                  </a:lnTo>
                                  <a:lnTo>
                                    <a:pt x="154" y="86"/>
                                  </a:lnTo>
                                  <a:lnTo>
                                    <a:pt x="152" y="61"/>
                                  </a:lnTo>
                                  <a:lnTo>
                                    <a:pt x="144" y="39"/>
                                  </a:lnTo>
                                  <a:lnTo>
                                    <a:pt x="131" y="21"/>
                                  </a:lnTo>
                                  <a:lnTo>
                                    <a:pt x="115" y="8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1F2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3" name="Picture 13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43" y="-1484"/>
                              <a:ext cx="3452" cy="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4" name="Picture 13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69" y="3"/>
                              <a:ext cx="4759" cy="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85" name="Text Box 1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8" y="-3896"/>
                              <a:ext cx="571" cy="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line="180" w:lineRule="exact"/>
                                  <w:rPr>
                                    <w:rFonts w:ascii="Helvetica Neue" w:eastAsia="Helvetica Neue" w:hAnsi="Helvetica Neue" w:cs="Helvetica Neue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color w:val="6D6E71"/>
                                    <w:sz w:val="18"/>
                                  </w:rPr>
                                  <w:t>Default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6" name="Text Box 1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2" y="-3896"/>
                              <a:ext cx="631" cy="1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line="180" w:lineRule="exact"/>
                                  <w:rPr>
                                    <w:rFonts w:ascii="Helvetica Neue" w:eastAsia="Helvetica Neue" w:hAnsi="Helvetica Neue" w:cs="Helvetica Neue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color w:val="6D6E71"/>
                                    <w:sz w:val="18"/>
                                  </w:rPr>
                                  <w:t>Hover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7" name="Text Box 12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23" y="-3541"/>
                              <a:ext cx="197" cy="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line="120" w:lineRule="exact"/>
                                  <w:rPr>
                                    <w:rFonts w:ascii="Helvetica Neue" w:eastAsia="Helvetica Neue" w:hAnsi="Helvetica Neue" w:cs="Helvetica Neue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z w:val="12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pacing w:val="9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z w:val="12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8" name="Text Box 1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34" y="-1274"/>
                              <a:ext cx="196" cy="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line="120" w:lineRule="exact"/>
                                  <w:rPr>
                                    <w:rFonts w:ascii="Helvetica Neue" w:eastAsia="Helvetica Neue" w:hAnsi="Helvetica Neue" w:cs="Helvetica Neue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z w:val="12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pacing w:val="10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z w:val="12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4" o:spid="_x0000_s1129" style="position:absolute;margin-left:87pt;margin-top:13.25pt;width:243.85pt;height:279pt;z-index:-34504;mso-position-horizontal-relative:page;mso-position-vertical-relative:text" coordorigin="1743,-4094" coordsize="4877,55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">
                <v:shape id="Picture 133" o:spid="_x0000_s1130" type="#_x0000_t75" style="position:absolute;left:1743;top:-4094;width:4578;height:5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">
                  <v:imagedata r:id="rId40" o:title=""/>
                </v:shape>
                <v:group id="Group 125" o:spid="_x0000_s1131" style="position:absolute;left:1743;top:-3896;width:4877;height:4714" coordorigin="1743,-3896" coordsize="4877,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shape id="Freeform 132" o:spid="_x0000_s1132" style="position:absolute;left:5809;top:-1298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" path="m96,l27,19,,70,3,94r40,50l78,153r22,-4l120,140r16,-14l148,108r6,-22l152,61,144,39,131,21,115,8,96,xe" fillcolor="#ed1f24" stroked="f">
                    <v:path arrowok="t" o:connecttype="custom" o:connectlocs="96,-1298;27,-1279;0,-1228;3,-1204;43,-1154;78,-1145;100,-1149;120,-1158;136,-1172;148,-1190;154,-1212;152,-1237;144,-1259;131,-1277;115,-1290;96,-1298" o:connectangles="0,0,0,0,0,0,0,0,0,0,0,0,0,0,0,0"/>
                  </v:shape>
                  <v:shape id="Picture 131" o:spid="_x0000_s1133" type="#_x0000_t75" style="position:absolute;left:1743;top:-1484;width:3452;height: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">
                    <v:imagedata r:id="rId41" o:title=""/>
                  </v:shape>
                  <v:shape id="Picture 130" o:spid="_x0000_s1134" type="#_x0000_t75" style="position:absolute;left:1769;top:3;width:4759;height: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">
                    <v:imagedata r:id="rId42" o:title=""/>
                  </v:shape>
                  <v:shape id="Text Box 129" o:spid="_x0000_s1135" type="#_x0000_t202" style="position:absolute;left:2568;top:-3896;width:57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  <v:textbox inset="0,0,0,0">
                      <w:txbxContent>
                        <w:p w:rsidR="00A500A1" w:rsidRDefault="00A500A1">
                          <w:pPr>
                            <w:spacing w:line="180" w:lineRule="exact"/>
                            <w:rPr>
                              <w:rFonts w:ascii="Helvetica Neue" w:eastAsia="Helvetica Neue" w:hAnsi="Helvetica Neue" w:cs="Helvetica Neue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z w:val="18"/>
                            </w:rPr>
                            <w:t>Default</w:t>
                          </w:r>
                        </w:p>
                      </w:txbxContent>
                    </v:textbox>
                  </v:shape>
                  <v:shape id="Text Box 128" o:spid="_x0000_s1136" type="#_x0000_t202" style="position:absolute;left:4802;top:-3896;width:631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  <v:textbox inset="0,0,0,0">
                      <w:txbxContent>
                        <w:p w:rsidR="00A500A1" w:rsidRDefault="00A500A1">
                          <w:pPr>
                            <w:spacing w:line="180" w:lineRule="exact"/>
                            <w:rPr>
                              <w:rFonts w:ascii="Helvetica Neue" w:eastAsia="Helvetica Neue" w:hAnsi="Helvetica Neue" w:cs="Helvetica Neue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z w:val="18"/>
                            </w:rPr>
                            <w:t>Hover</w:t>
                          </w:r>
                        </w:p>
                      </w:txbxContent>
                    </v:textbox>
                  </v:shape>
                  <v:shape id="Text Box 127" o:spid="_x0000_s1137" type="#_x0000_t202" style="position:absolute;left:6423;top:-3541;width:197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  <v:textbox inset="0,0,0,0">
                      <w:txbxContent>
                        <w:p w:rsidR="00A500A1" w:rsidRDefault="00A500A1">
                          <w:pPr>
                            <w:spacing w:line="120" w:lineRule="exact"/>
                            <w:rPr>
                              <w:rFonts w:ascii="Helvetica Neue" w:eastAsia="Helvetica Neue" w:hAnsi="Helvetica Neue" w:cs="Helvetica Neue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Helvetica Neue"/>
                              <w:strike/>
                              <w:color w:val="FFFFFF"/>
                              <w:sz w:val="12"/>
                            </w:rPr>
                            <w:t xml:space="preserve">  </w:t>
                          </w:r>
                          <w:r>
                            <w:rPr>
                              <w:rFonts w:ascii="Helvetica Neue"/>
                              <w:strike/>
                              <w:color w:val="FFFFFF"/>
                              <w:spacing w:val="9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strike/>
                              <w:color w:val="FFFFFF"/>
                              <w:sz w:val="12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 Box 126" o:spid="_x0000_s1138" type="#_x0000_t202" style="position:absolute;left:5734;top:-1274;width:196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  <v:textbox inset="0,0,0,0">
                      <w:txbxContent>
                        <w:p w:rsidR="00A500A1" w:rsidRDefault="00A500A1">
                          <w:pPr>
                            <w:spacing w:line="120" w:lineRule="exact"/>
                            <w:rPr>
                              <w:rFonts w:ascii="Helvetica Neue" w:eastAsia="Helvetica Neue" w:hAnsi="Helvetica Neue" w:cs="Helvetica Neue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Helvetica Neue"/>
                              <w:strike/>
                              <w:color w:val="FFFFFF"/>
                              <w:sz w:val="12"/>
                            </w:rPr>
                            <w:t xml:space="preserve">  </w:t>
                          </w:r>
                          <w:r>
                            <w:rPr>
                              <w:rFonts w:ascii="Helvetica Neue"/>
                              <w:strike/>
                              <w:color w:val="FFFFFF"/>
                              <w:spacing w:val="10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strike/>
                              <w:color w:val="FFFFFF"/>
                              <w:sz w:val="12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6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126754">
      <w:pPr>
        <w:spacing w:line="152" w:lineRule="exact"/>
        <w:ind w:left="1404"/>
        <w:rPr>
          <w:rFonts w:ascii="Helvetica Neue" w:eastAsia="Helvetica Neue" w:hAnsi="Helvetica Neue" w:cs="Helvetica Neue"/>
          <w:sz w:val="15"/>
          <w:szCs w:val="15"/>
        </w:rPr>
      </w:pPr>
      <w:r>
        <w:rPr>
          <w:rFonts w:ascii="Helvetica Neue" w:eastAsia="Helvetica Neue" w:hAnsi="Helvetica Neue" w:cs="Helvetica Neue"/>
          <w:noProof/>
          <w:position w:val="-2"/>
          <w:sz w:val="15"/>
          <w:szCs w:val="15"/>
        </w:rPr>
        <mc:AlternateContent>
          <mc:Choice Requires="wpg">
            <w:drawing>
              <wp:inline distT="0" distB="0" distL="0" distR="0">
                <wp:extent cx="97790" cy="97155"/>
                <wp:effectExtent l="2540" t="6985" r="4445" b="635"/>
                <wp:docPr id="194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0" y="0"/>
                          <a:chExt cx="154" cy="153"/>
                        </a:xfrm>
                      </wpg:grpSpPr>
                      <wpg:grpSp>
                        <wpg:cNvPr id="195" name="Group 14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54" cy="153"/>
                            <a:chOff x="0" y="0"/>
                            <a:chExt cx="154" cy="153"/>
                          </a:xfrm>
                        </wpg:grpSpPr>
                        <wps:wsp>
                          <wps:cNvPr id="196" name="Freeform 14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54" cy="153"/>
                            </a:xfrm>
                            <a:custGeom>
                              <a:avLst/>
                              <a:gdLst>
                                <a:gd name="T0" fmla="*/ 96 w 154"/>
                                <a:gd name="T1" fmla="*/ 0 h 153"/>
                                <a:gd name="T2" fmla="*/ 27 w 154"/>
                                <a:gd name="T3" fmla="*/ 19 h 153"/>
                                <a:gd name="T4" fmla="*/ 0 w 154"/>
                                <a:gd name="T5" fmla="*/ 70 h 153"/>
                                <a:gd name="T6" fmla="*/ 3 w 154"/>
                                <a:gd name="T7" fmla="*/ 94 h 153"/>
                                <a:gd name="T8" fmla="*/ 42 w 154"/>
                                <a:gd name="T9" fmla="*/ 144 h 153"/>
                                <a:gd name="T10" fmla="*/ 77 w 154"/>
                                <a:gd name="T11" fmla="*/ 152 h 153"/>
                                <a:gd name="T12" fmla="*/ 100 w 154"/>
                                <a:gd name="T13" fmla="*/ 149 h 153"/>
                                <a:gd name="T14" fmla="*/ 120 w 154"/>
                                <a:gd name="T15" fmla="*/ 140 h 153"/>
                                <a:gd name="T16" fmla="*/ 136 w 154"/>
                                <a:gd name="T17" fmla="*/ 126 h 153"/>
                                <a:gd name="T18" fmla="*/ 148 w 154"/>
                                <a:gd name="T19" fmla="*/ 107 h 153"/>
                                <a:gd name="T20" fmla="*/ 154 w 154"/>
                                <a:gd name="T21" fmla="*/ 86 h 153"/>
                                <a:gd name="T22" fmla="*/ 151 w 154"/>
                                <a:gd name="T23" fmla="*/ 60 h 153"/>
                                <a:gd name="T24" fmla="*/ 143 w 154"/>
                                <a:gd name="T25" fmla="*/ 38 h 153"/>
                                <a:gd name="T26" fmla="*/ 131 w 154"/>
                                <a:gd name="T27" fmla="*/ 21 h 153"/>
                                <a:gd name="T28" fmla="*/ 115 w 154"/>
                                <a:gd name="T29" fmla="*/ 8 h 153"/>
                                <a:gd name="T30" fmla="*/ 96 w 154"/>
                                <a:gd name="T31" fmla="*/ 0 h 1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54" h="153">
                                  <a:moveTo>
                                    <a:pt x="96" y="0"/>
                                  </a:moveTo>
                                  <a:lnTo>
                                    <a:pt x="27" y="19"/>
                                  </a:lnTo>
                                  <a:lnTo>
                                    <a:pt x="0" y="70"/>
                                  </a:lnTo>
                                  <a:lnTo>
                                    <a:pt x="3" y="94"/>
                                  </a:lnTo>
                                  <a:lnTo>
                                    <a:pt x="42" y="144"/>
                                  </a:lnTo>
                                  <a:lnTo>
                                    <a:pt x="77" y="152"/>
                                  </a:lnTo>
                                  <a:lnTo>
                                    <a:pt x="100" y="149"/>
                                  </a:lnTo>
                                  <a:lnTo>
                                    <a:pt x="120" y="140"/>
                                  </a:lnTo>
                                  <a:lnTo>
                                    <a:pt x="136" y="126"/>
                                  </a:lnTo>
                                  <a:lnTo>
                                    <a:pt x="148" y="107"/>
                                  </a:lnTo>
                                  <a:lnTo>
                                    <a:pt x="154" y="86"/>
                                  </a:lnTo>
                                  <a:lnTo>
                                    <a:pt x="151" y="60"/>
                                  </a:lnTo>
                                  <a:lnTo>
                                    <a:pt x="143" y="38"/>
                                  </a:lnTo>
                                  <a:lnTo>
                                    <a:pt x="131" y="21"/>
                                  </a:lnTo>
                                  <a:lnTo>
                                    <a:pt x="115" y="8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1F2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1845127" id="Group 139" o:spid="_x0000_s1026" style="width:7.7pt;height:7.65pt;mso-position-horizontal-relative:char;mso-position-vertical-relative:line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">
                <v:group id="Group 140" o:spid="_x0000_s1027" style="position:absolute;width:154;height:153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shape id="Freeform 141" o:spid="_x0000_s1028" style="position:absolute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" path="m96,l27,19,,70,3,94r39,50l77,152r23,-3l120,140r16,-14l148,107r6,-21l151,60,143,38,131,21,115,8,96,xe" fillcolor="#ed1f24" stroked="f">
                    <v:path arrowok="t" o:connecttype="custom" o:connectlocs="96,0;27,19;0,70;3,94;42,144;77,152;100,149;120,140;136,126;148,107;154,86;151,60;143,38;131,21;115,8;96,0" o:connectangles="0,0,0,0,0,0,0,0,0,0,0,0,0,0,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11"/>
        <w:rPr>
          <w:rFonts w:ascii="Helvetica Neue" w:eastAsia="Helvetica Neue" w:hAnsi="Helvetica Neue" w:cs="Helvetica Neue"/>
          <w:sz w:val="15"/>
          <w:szCs w:val="15"/>
        </w:rPr>
      </w:pPr>
    </w:p>
    <w:p w:rsidR="003B50BB" w:rsidRDefault="00126754">
      <w:pPr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224" behindDoc="0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-5611495</wp:posOffset>
                </wp:positionV>
                <wp:extent cx="3839845" cy="2445385"/>
                <wp:effectExtent l="1905" t="4445" r="6350" b="0"/>
                <wp:wrapNone/>
                <wp:docPr id="189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9845" cy="2445385"/>
                          <a:chOff x="1743" y="-8837"/>
                          <a:chExt cx="6047" cy="3851"/>
                        </a:xfrm>
                      </wpg:grpSpPr>
                      <pic:pic xmlns:pic="http://schemas.openxmlformats.org/drawingml/2006/picture">
                        <pic:nvPicPr>
                          <pic:cNvPr id="19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3" y="-8837"/>
                            <a:ext cx="5932" cy="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1" name="Group 135"/>
                        <wpg:cNvGrpSpPr>
                          <a:grpSpLocks/>
                        </wpg:cNvGrpSpPr>
                        <wpg:grpSpPr bwMode="auto">
                          <a:xfrm>
                            <a:off x="7636" y="-8713"/>
                            <a:ext cx="154" cy="153"/>
                            <a:chOff x="7636" y="-8713"/>
                            <a:chExt cx="154" cy="153"/>
                          </a:xfrm>
                        </wpg:grpSpPr>
                        <wps:wsp>
                          <wps:cNvPr id="192" name="Freeform 137"/>
                          <wps:cNvSpPr>
                            <a:spLocks/>
                          </wps:cNvSpPr>
                          <wps:spPr bwMode="auto">
                            <a:xfrm>
                              <a:off x="7636" y="-8713"/>
                              <a:ext cx="154" cy="153"/>
                            </a:xfrm>
                            <a:custGeom>
                              <a:avLst/>
                              <a:gdLst>
                                <a:gd name="T0" fmla="+- 0 7732 7636"/>
                                <a:gd name="T1" fmla="*/ T0 w 154"/>
                                <a:gd name="T2" fmla="+- 0 -8713 -8713"/>
                                <a:gd name="T3" fmla="*/ -8713 h 153"/>
                                <a:gd name="T4" fmla="+- 0 7662 7636"/>
                                <a:gd name="T5" fmla="*/ T4 w 154"/>
                                <a:gd name="T6" fmla="+- 0 -8693 -8713"/>
                                <a:gd name="T7" fmla="*/ -8693 h 153"/>
                                <a:gd name="T8" fmla="+- 0 7636 7636"/>
                                <a:gd name="T9" fmla="*/ T8 w 154"/>
                                <a:gd name="T10" fmla="+- 0 -8642 -8713"/>
                                <a:gd name="T11" fmla="*/ -8642 h 153"/>
                                <a:gd name="T12" fmla="+- 0 7639 7636"/>
                                <a:gd name="T13" fmla="*/ T12 w 154"/>
                                <a:gd name="T14" fmla="+- 0 -8618 -8713"/>
                                <a:gd name="T15" fmla="*/ -8618 h 153"/>
                                <a:gd name="T16" fmla="+- 0 7678 7636"/>
                                <a:gd name="T17" fmla="*/ T16 w 154"/>
                                <a:gd name="T18" fmla="+- 0 -8568 -8713"/>
                                <a:gd name="T19" fmla="*/ -8568 h 153"/>
                                <a:gd name="T20" fmla="+- 0 7713 7636"/>
                                <a:gd name="T21" fmla="*/ T20 w 154"/>
                                <a:gd name="T22" fmla="+- 0 -8560 -8713"/>
                                <a:gd name="T23" fmla="*/ -8560 h 153"/>
                                <a:gd name="T24" fmla="+- 0 7735 7636"/>
                                <a:gd name="T25" fmla="*/ T24 w 154"/>
                                <a:gd name="T26" fmla="+- 0 -8563 -8713"/>
                                <a:gd name="T27" fmla="*/ -8563 h 153"/>
                                <a:gd name="T28" fmla="+- 0 7755 7636"/>
                                <a:gd name="T29" fmla="*/ T28 w 154"/>
                                <a:gd name="T30" fmla="+- 0 -8573 -8713"/>
                                <a:gd name="T31" fmla="*/ -8573 h 153"/>
                                <a:gd name="T32" fmla="+- 0 7772 7636"/>
                                <a:gd name="T33" fmla="*/ T32 w 154"/>
                                <a:gd name="T34" fmla="+- 0 -8587 -8713"/>
                                <a:gd name="T35" fmla="*/ -8587 h 153"/>
                                <a:gd name="T36" fmla="+- 0 7783 7636"/>
                                <a:gd name="T37" fmla="*/ T36 w 154"/>
                                <a:gd name="T38" fmla="+- 0 -8605 -8713"/>
                                <a:gd name="T39" fmla="*/ -8605 h 153"/>
                                <a:gd name="T40" fmla="+- 0 7790 7636"/>
                                <a:gd name="T41" fmla="*/ T40 w 154"/>
                                <a:gd name="T42" fmla="+- 0 -8627 -8713"/>
                                <a:gd name="T43" fmla="*/ -8627 h 153"/>
                                <a:gd name="T44" fmla="+- 0 7787 7636"/>
                                <a:gd name="T45" fmla="*/ T44 w 154"/>
                                <a:gd name="T46" fmla="+- 0 -8652 -8713"/>
                                <a:gd name="T47" fmla="*/ -8652 h 153"/>
                                <a:gd name="T48" fmla="+- 0 7779 7636"/>
                                <a:gd name="T49" fmla="*/ T48 w 154"/>
                                <a:gd name="T50" fmla="+- 0 -8674 -8713"/>
                                <a:gd name="T51" fmla="*/ -8674 h 153"/>
                                <a:gd name="T52" fmla="+- 0 7767 7636"/>
                                <a:gd name="T53" fmla="*/ T52 w 154"/>
                                <a:gd name="T54" fmla="+- 0 -8692 -8713"/>
                                <a:gd name="T55" fmla="*/ -8692 h 153"/>
                                <a:gd name="T56" fmla="+- 0 7751 7636"/>
                                <a:gd name="T57" fmla="*/ T56 w 154"/>
                                <a:gd name="T58" fmla="+- 0 -8705 -8713"/>
                                <a:gd name="T59" fmla="*/ -8705 h 153"/>
                                <a:gd name="T60" fmla="+- 0 7732 7636"/>
                                <a:gd name="T61" fmla="*/ T60 w 154"/>
                                <a:gd name="T62" fmla="+- 0 -8713 -8713"/>
                                <a:gd name="T63" fmla="*/ -8713 h 1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4" h="153">
                                  <a:moveTo>
                                    <a:pt x="96" y="0"/>
                                  </a:moveTo>
                                  <a:lnTo>
                                    <a:pt x="26" y="20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3" y="95"/>
                                  </a:lnTo>
                                  <a:lnTo>
                                    <a:pt x="42" y="145"/>
                                  </a:lnTo>
                                  <a:lnTo>
                                    <a:pt x="77" y="153"/>
                                  </a:lnTo>
                                  <a:lnTo>
                                    <a:pt x="99" y="150"/>
                                  </a:lnTo>
                                  <a:lnTo>
                                    <a:pt x="119" y="140"/>
                                  </a:lnTo>
                                  <a:lnTo>
                                    <a:pt x="136" y="126"/>
                                  </a:lnTo>
                                  <a:lnTo>
                                    <a:pt x="147" y="108"/>
                                  </a:lnTo>
                                  <a:lnTo>
                                    <a:pt x="154" y="86"/>
                                  </a:lnTo>
                                  <a:lnTo>
                                    <a:pt x="151" y="61"/>
                                  </a:lnTo>
                                  <a:lnTo>
                                    <a:pt x="143" y="39"/>
                                  </a:lnTo>
                                  <a:lnTo>
                                    <a:pt x="131" y="21"/>
                                  </a:lnTo>
                                  <a:lnTo>
                                    <a:pt x="115" y="8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1F2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" name="Text Box 1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60" y="-8699"/>
                              <a:ext cx="195" cy="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500A1" w:rsidRDefault="00A500A1">
                                <w:pPr>
                                  <w:spacing w:line="120" w:lineRule="exact"/>
                                  <w:rPr>
                                    <w:rFonts w:ascii="Helvetica Neue" w:eastAsia="Helvetica Neue" w:hAnsi="Helvetica Neue" w:cs="Helvetica Neue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z w:val="12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pacing w:val="12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Helvetica Neue"/>
                                    <w:strike/>
                                    <w:color w:val="FFFFFF"/>
                                    <w:sz w:val="12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4" o:spid="_x0000_s1139" style="position:absolute;left:0;text-align:left;margin-left:87.15pt;margin-top:-441.85pt;width:302.35pt;height:192.55pt;z-index:2224;mso-position-horizontal-relative:page;mso-position-vertical-relative:text" coordorigin="1743,-8837" coordsize="6047,38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">
                <v:shape id="Picture 138" o:spid="_x0000_s1140" type="#_x0000_t75" style="position:absolute;left:1743;top:-8837;width:5932;height: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">
                  <v:imagedata r:id="rId44" o:title=""/>
                </v:shape>
                <v:group id="Group 135" o:spid="_x0000_s1141" style="position:absolute;left:7636;top:-8713;width:154;height:153" coordorigin="7636,-8713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shape id="Freeform 137" o:spid="_x0000_s1142" style="position:absolute;left:7636;top:-871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" path="m96,l26,20,,71,3,95r39,50l77,153r22,-3l119,140r17,-14l147,108r7,-22l151,61,143,39,131,21,115,8,96,xe" fillcolor="#ed1f24" stroked="f">
                    <v:path arrowok="t" o:connecttype="custom" o:connectlocs="96,-8713;26,-8693;0,-8642;3,-8618;42,-8568;77,-8560;99,-8563;119,-8573;136,-8587;147,-8605;154,-8627;151,-8652;143,-8674;131,-8692;115,-8705;96,-8713" o:connectangles="0,0,0,0,0,0,0,0,0,0,0,0,0,0,0,0"/>
                  </v:shape>
                  <v:shape id="Text Box 136" o:spid="_x0000_s1143" type="#_x0000_t202" style="position:absolute;left:7560;top:-8699;width:195;height: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  <v:textbox inset="0,0,0,0">
                      <w:txbxContent>
                        <w:p w:rsidR="00A500A1" w:rsidRDefault="00A500A1">
                          <w:pPr>
                            <w:spacing w:line="120" w:lineRule="exact"/>
                            <w:rPr>
                              <w:rFonts w:ascii="Helvetica Neue" w:eastAsia="Helvetica Neue" w:hAnsi="Helvetica Neue" w:cs="Helvetica Neue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Helvetica Neue"/>
                              <w:strike/>
                              <w:color w:val="FFFFFF"/>
                              <w:sz w:val="12"/>
                            </w:rPr>
                            <w:t xml:space="preserve">  </w:t>
                          </w:r>
                          <w:r>
                            <w:rPr>
                              <w:rFonts w:ascii="Helvetica Neue"/>
                              <w:strike/>
                              <w:color w:val="FFFFFF"/>
                              <w:spacing w:val="12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strike/>
                              <w:color w:val="FFFFFF"/>
                              <w:sz w:val="12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2000" behindDoc="1" locked="0" layoutInCell="1" allowOverlap="1">
                <wp:simplePos x="0" y="0"/>
                <wp:positionH relativeFrom="page">
                  <wp:posOffset>4407535</wp:posOffset>
                </wp:positionH>
                <wp:positionV relativeFrom="paragraph">
                  <wp:posOffset>3810</wp:posOffset>
                </wp:positionV>
                <wp:extent cx="97790" cy="97155"/>
                <wp:effectExtent l="6985" t="0" r="9525" b="7620"/>
                <wp:wrapNone/>
                <wp:docPr id="177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6941" y="6"/>
                          <a:chExt cx="154" cy="153"/>
                        </a:xfrm>
                      </wpg:grpSpPr>
                      <wps:wsp>
                        <wps:cNvPr id="178" name="Freeform 123"/>
                        <wps:cNvSpPr>
                          <a:spLocks/>
                        </wps:cNvSpPr>
                        <wps:spPr bwMode="auto">
                          <a:xfrm>
                            <a:off x="6941" y="6"/>
                            <a:ext cx="154" cy="153"/>
                          </a:xfrm>
                          <a:custGeom>
                            <a:avLst/>
                            <a:gdLst>
                              <a:gd name="T0" fmla="+- 0 7037 6941"/>
                              <a:gd name="T1" fmla="*/ T0 w 154"/>
                              <a:gd name="T2" fmla="+- 0 6 6"/>
                              <a:gd name="T3" fmla="*/ 6 h 153"/>
                              <a:gd name="T4" fmla="+- 0 6968 6941"/>
                              <a:gd name="T5" fmla="*/ T4 w 154"/>
                              <a:gd name="T6" fmla="+- 0 25 6"/>
                              <a:gd name="T7" fmla="*/ 25 h 153"/>
                              <a:gd name="T8" fmla="+- 0 6941 6941"/>
                              <a:gd name="T9" fmla="*/ T8 w 154"/>
                              <a:gd name="T10" fmla="+- 0 76 6"/>
                              <a:gd name="T11" fmla="*/ 76 h 153"/>
                              <a:gd name="T12" fmla="+- 0 6944 6941"/>
                              <a:gd name="T13" fmla="*/ T12 w 154"/>
                              <a:gd name="T14" fmla="+- 0 100 6"/>
                              <a:gd name="T15" fmla="*/ 100 h 153"/>
                              <a:gd name="T16" fmla="+- 0 6984 6941"/>
                              <a:gd name="T17" fmla="*/ T16 w 154"/>
                              <a:gd name="T18" fmla="+- 0 150 6"/>
                              <a:gd name="T19" fmla="*/ 150 h 153"/>
                              <a:gd name="T20" fmla="+- 0 7018 6941"/>
                              <a:gd name="T21" fmla="*/ T20 w 154"/>
                              <a:gd name="T22" fmla="+- 0 158 6"/>
                              <a:gd name="T23" fmla="*/ 158 h 153"/>
                              <a:gd name="T24" fmla="+- 0 7041 6941"/>
                              <a:gd name="T25" fmla="*/ T24 w 154"/>
                              <a:gd name="T26" fmla="+- 0 155 6"/>
                              <a:gd name="T27" fmla="*/ 155 h 153"/>
                              <a:gd name="T28" fmla="+- 0 7061 6941"/>
                              <a:gd name="T29" fmla="*/ T28 w 154"/>
                              <a:gd name="T30" fmla="+- 0 145 6"/>
                              <a:gd name="T31" fmla="*/ 145 h 153"/>
                              <a:gd name="T32" fmla="+- 0 7077 6941"/>
                              <a:gd name="T33" fmla="*/ T32 w 154"/>
                              <a:gd name="T34" fmla="+- 0 131 6"/>
                              <a:gd name="T35" fmla="*/ 131 h 153"/>
                              <a:gd name="T36" fmla="+- 0 7089 6941"/>
                              <a:gd name="T37" fmla="*/ T36 w 154"/>
                              <a:gd name="T38" fmla="+- 0 113 6"/>
                              <a:gd name="T39" fmla="*/ 113 h 153"/>
                              <a:gd name="T40" fmla="+- 0 7095 6941"/>
                              <a:gd name="T41" fmla="*/ T40 w 154"/>
                              <a:gd name="T42" fmla="+- 0 92 6"/>
                              <a:gd name="T43" fmla="*/ 92 h 153"/>
                              <a:gd name="T44" fmla="+- 0 7092 6941"/>
                              <a:gd name="T45" fmla="*/ T44 w 154"/>
                              <a:gd name="T46" fmla="+- 0 66 6"/>
                              <a:gd name="T47" fmla="*/ 66 h 153"/>
                              <a:gd name="T48" fmla="+- 0 7085 6941"/>
                              <a:gd name="T49" fmla="*/ T48 w 154"/>
                              <a:gd name="T50" fmla="+- 0 44 6"/>
                              <a:gd name="T51" fmla="*/ 44 h 153"/>
                              <a:gd name="T52" fmla="+- 0 7072 6941"/>
                              <a:gd name="T53" fmla="*/ T52 w 154"/>
                              <a:gd name="T54" fmla="+- 0 27 6"/>
                              <a:gd name="T55" fmla="*/ 27 h 153"/>
                              <a:gd name="T56" fmla="+- 0 7056 6941"/>
                              <a:gd name="T57" fmla="*/ T56 w 154"/>
                              <a:gd name="T58" fmla="+- 0 14 6"/>
                              <a:gd name="T59" fmla="*/ 14 h 153"/>
                              <a:gd name="T60" fmla="+- 0 7037 6941"/>
                              <a:gd name="T61" fmla="*/ T60 w 154"/>
                              <a:gd name="T62" fmla="+- 0 6 6"/>
                              <a:gd name="T63" fmla="*/ 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3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20" y="139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4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63804C" id="Group 122" o:spid="_x0000_s1026" style="position:absolute;margin-left:347.05pt;margin-top:.3pt;width:7.7pt;height:7.65pt;z-index:-34480;mso-position-horizontal-relative:page" coordorigin="6941,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">
                <v:shape id="Freeform 123" o:spid="_x0000_s1027" style="position:absolute;left:6941;top: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" path="m96,l27,19,,70,3,94r40,50l77,152r23,-3l120,139r16,-14l148,107r6,-21l151,60,144,38,131,21,115,8,96,xe" fillcolor="#ed1f24" stroked="f">
                  <v:path arrowok="t" o:connecttype="custom" o:connectlocs="96,6;27,25;0,76;3,100;43,150;77,158;100,155;120,145;136,131;148,113;154,92;151,66;144,44;131,27;115,14;96,6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6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E</w:t>
      </w:r>
    </w:p>
    <w:p w:rsidR="003B50BB" w:rsidRDefault="005E1D8A">
      <w:pPr>
        <w:pStyle w:val="Heading5"/>
        <w:numPr>
          <w:ilvl w:val="0"/>
          <w:numId w:val="4"/>
        </w:numPr>
        <w:tabs>
          <w:tab w:val="left" w:pos="1265"/>
        </w:tabs>
        <w:spacing w:before="89"/>
        <w:ind w:left="1264" w:right="51" w:hanging="277"/>
        <w:jc w:val="left"/>
        <w:rPr>
          <w:b w:val="0"/>
          <w:bCs w:val="0"/>
        </w:rPr>
      </w:pPr>
      <w:r>
        <w:rPr>
          <w:color w:val="6D6E71"/>
        </w:rPr>
        <w:br w:type="column"/>
      </w:r>
      <w:r>
        <w:rPr>
          <w:color w:val="6D6E71"/>
        </w:rPr>
        <w:t>Industry Icons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Large</w:t>
      </w:r>
    </w:p>
    <w:p w:rsidR="003B50BB" w:rsidRDefault="005E1D8A">
      <w:pPr>
        <w:pStyle w:val="BodyText"/>
        <w:spacing w:line="290" w:lineRule="auto"/>
        <w:ind w:left="987" w:right="51"/>
      </w:pPr>
      <w:r>
        <w:rPr>
          <w:color w:val="6D6E71"/>
        </w:rPr>
        <w:t>These icons are used only on the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home page, and may appear on either Plex Medium Blue or a lighter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background. Plex Blue is the color used for the hover state.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ListParagraph"/>
        <w:numPr>
          <w:ilvl w:val="0"/>
          <w:numId w:val="4"/>
        </w:numPr>
        <w:tabs>
          <w:tab w:val="left" w:pos="1273"/>
        </w:tabs>
        <w:spacing w:before="120" w:line="285" w:lineRule="auto"/>
        <w:ind w:right="444" w:firstLine="0"/>
        <w:jc w:val="left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b/>
          <w:color w:val="6D6E71"/>
        </w:rPr>
        <w:t>Industry Icons</w:t>
      </w:r>
      <w:r>
        <w:rPr>
          <w:rFonts w:ascii="Helvetica Neue"/>
          <w:b/>
          <w:color w:val="6D6E71"/>
          <w:spacing w:val="47"/>
        </w:rPr>
        <w:t xml:space="preserve"> </w:t>
      </w:r>
      <w:r>
        <w:rPr>
          <w:rFonts w:ascii="Helvetica Neue"/>
          <w:b/>
          <w:color w:val="6D6E71"/>
        </w:rPr>
        <w:t xml:space="preserve">Small </w:t>
      </w:r>
      <w:r>
        <w:rPr>
          <w:rFonts w:ascii="Helvetica Neue"/>
          <w:color w:val="6D6E71"/>
          <w:sz w:val="18"/>
        </w:rPr>
        <w:t>These icons are used on</w:t>
      </w:r>
      <w:r>
        <w:rPr>
          <w:rFonts w:ascii="Helvetica Neue"/>
          <w:color w:val="6D6E71"/>
          <w:spacing w:val="-4"/>
          <w:sz w:val="18"/>
        </w:rPr>
        <w:t xml:space="preserve"> </w:t>
      </w:r>
      <w:r>
        <w:rPr>
          <w:rFonts w:ascii="Helvetica Neue"/>
          <w:color w:val="6D6E71"/>
          <w:sz w:val="18"/>
        </w:rPr>
        <w:t>sub-pages, and can be on a white or light background. Hover state shows</w:t>
      </w:r>
      <w:r>
        <w:rPr>
          <w:rFonts w:ascii="Helvetica Neue"/>
          <w:color w:val="6D6E71"/>
          <w:spacing w:val="-4"/>
          <w:sz w:val="18"/>
        </w:rPr>
        <w:t xml:space="preserve"> </w:t>
      </w:r>
      <w:r>
        <w:rPr>
          <w:rFonts w:ascii="Helvetica Neue"/>
          <w:color w:val="6D6E71"/>
          <w:sz w:val="18"/>
        </w:rPr>
        <w:t xml:space="preserve">light blue </w:t>
      </w:r>
      <w:r>
        <w:rPr>
          <w:rFonts w:ascii="Helvetica Neue"/>
          <w:color w:val="6D6E71"/>
          <w:spacing w:val="-3"/>
          <w:sz w:val="18"/>
        </w:rPr>
        <w:t>color.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sz w:val="16"/>
          <w:szCs w:val="16"/>
        </w:rPr>
      </w:pPr>
    </w:p>
    <w:p w:rsidR="003B50BB" w:rsidRDefault="005E1D8A">
      <w:pPr>
        <w:pStyle w:val="Heading5"/>
        <w:numPr>
          <w:ilvl w:val="0"/>
          <w:numId w:val="4"/>
        </w:numPr>
        <w:tabs>
          <w:tab w:val="left" w:pos="1273"/>
        </w:tabs>
        <w:ind w:left="1272" w:right="51" w:hanging="285"/>
        <w:jc w:val="left"/>
        <w:rPr>
          <w:b w:val="0"/>
          <w:bCs w:val="0"/>
        </w:rPr>
      </w:pPr>
      <w:r>
        <w:rPr>
          <w:color w:val="6D6E71"/>
        </w:rPr>
        <w:t>Check Mark Icons</w:t>
      </w:r>
    </w:p>
    <w:p w:rsidR="003B50BB" w:rsidRDefault="005E1D8A">
      <w:pPr>
        <w:pStyle w:val="BodyText"/>
        <w:spacing w:line="290" w:lineRule="auto"/>
        <w:ind w:left="987" w:right="51"/>
      </w:pPr>
      <w:r>
        <w:rPr>
          <w:color w:val="6D6E71"/>
        </w:rPr>
        <w:t>Check mark icons are used in the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check list module. These icons do not have a hover state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</w:rPr>
      </w:pPr>
    </w:p>
    <w:p w:rsidR="003B50BB" w:rsidRDefault="005E1D8A">
      <w:pPr>
        <w:pStyle w:val="Heading5"/>
        <w:numPr>
          <w:ilvl w:val="0"/>
          <w:numId w:val="4"/>
        </w:numPr>
        <w:tabs>
          <w:tab w:val="left" w:pos="1253"/>
        </w:tabs>
        <w:ind w:left="1252" w:right="51" w:hanging="265"/>
        <w:jc w:val="left"/>
        <w:rPr>
          <w:b w:val="0"/>
          <w:bCs w:val="0"/>
        </w:rPr>
      </w:pPr>
      <w:r>
        <w:rPr>
          <w:color w:val="6D6E71"/>
        </w:rPr>
        <w:t>Statistic Icons</w:t>
      </w:r>
    </w:p>
    <w:p w:rsidR="003B50BB" w:rsidRDefault="005E1D8A">
      <w:pPr>
        <w:pStyle w:val="BodyText"/>
        <w:spacing w:line="290" w:lineRule="auto"/>
        <w:ind w:left="987" w:right="51"/>
      </w:pPr>
      <w:r>
        <w:rPr>
          <w:color w:val="6D6E71"/>
        </w:rPr>
        <w:t>Statistics icons are used with</w:t>
      </w:r>
      <w:r>
        <w:rPr>
          <w:color w:val="6D6E71"/>
          <w:spacing w:val="-2"/>
        </w:rPr>
        <w:t xml:space="preserve"> </w:t>
      </w:r>
      <w:r>
        <w:rPr>
          <w:color w:val="6D6E71"/>
        </w:rPr>
        <w:t>the statistics module. These icons do not have a hover state.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640" w:header="720" w:footer="720" w:gutter="0"/>
          <w:cols w:num="3" w:space="720" w:equalWidth="0">
            <w:col w:w="1558" w:space="1897"/>
            <w:col w:w="1961" w:space="200"/>
            <w:col w:w="4384"/>
          </w:cols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3"/>
        <w:rPr>
          <w:rFonts w:ascii="Helvetica Neue" w:eastAsia="Helvetica Neue" w:hAnsi="Helvetica Neue" w:cs="Helvetica Neue"/>
          <w:sz w:val="11"/>
          <w:szCs w:val="11"/>
        </w:rPr>
      </w:pPr>
    </w:p>
    <w:p w:rsidR="003B50BB" w:rsidRDefault="00126754">
      <w:pPr>
        <w:spacing w:line="20" w:lineRule="exact"/>
        <w:ind w:left="657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5080" r="6350" b="7620"/>
                <wp:docPr id="174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175" name="Group 120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176" name="Freeform 121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B710A08" id="Group 119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">
                <v:group id="Group 120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 id="Freeform 121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line="20" w:lineRule="exact"/>
        <w:rPr>
          <w:rFonts w:ascii="Helvetica Neue" w:eastAsia="Helvetica Neue" w:hAnsi="Helvetica Neue" w:cs="Helvetica Neue"/>
          <w:sz w:val="2"/>
          <w:szCs w:val="2"/>
        </w:rPr>
        <w:sectPr w:rsidR="003B50BB">
          <w:type w:val="continuous"/>
          <w:pgSz w:w="12240" w:h="15840"/>
          <w:pgMar w:top="1300" w:right="600" w:bottom="280" w:left="164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5E1D8A">
      <w:pPr>
        <w:pStyle w:val="Heading5"/>
        <w:spacing w:before="59"/>
        <w:ind w:left="6623" w:right="150"/>
        <w:rPr>
          <w:b w:val="0"/>
          <w:bCs w:val="0"/>
        </w:rPr>
      </w:pPr>
      <w:r>
        <w:rPr>
          <w:color w:val="6D6E71"/>
        </w:rPr>
        <w:t>Photography</w:t>
      </w:r>
    </w:p>
    <w:p w:rsidR="003B50BB" w:rsidRDefault="005E1D8A">
      <w:pPr>
        <w:pStyle w:val="BodyText"/>
        <w:spacing w:line="290" w:lineRule="auto"/>
        <w:ind w:right="150"/>
      </w:pPr>
      <w:r>
        <w:rPr>
          <w:color w:val="6D6E71"/>
        </w:rPr>
        <w:t>Photography on the Plex website is selected to conform to one of several different styles, depending on where</w:t>
      </w:r>
      <w:r>
        <w:rPr>
          <w:color w:val="6D6E71"/>
          <w:spacing w:val="-12"/>
        </w:rPr>
        <w:t xml:space="preserve"> </w:t>
      </w:r>
      <w:r>
        <w:rPr>
          <w:color w:val="6D6E71"/>
        </w:rPr>
        <w:t>the photography will be used.</w:t>
      </w: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ind w:left="6623" w:right="150"/>
        <w:rPr>
          <w:b w:val="0"/>
          <w:bCs w:val="0"/>
        </w:rPr>
      </w:pPr>
      <w:r>
        <w:rPr>
          <w:color w:val="6D6E71"/>
        </w:rPr>
        <w:t>Subject Matter</w:t>
      </w:r>
    </w:p>
    <w:p w:rsidR="003B50BB" w:rsidRDefault="005E1D8A">
      <w:pPr>
        <w:pStyle w:val="ListParagraph"/>
        <w:numPr>
          <w:ilvl w:val="1"/>
          <w:numId w:val="4"/>
        </w:numPr>
        <w:tabs>
          <w:tab w:val="left" w:pos="6821"/>
        </w:tabs>
        <w:spacing w:before="36" w:line="290" w:lineRule="auto"/>
        <w:ind w:right="630" w:firstLine="0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color w:val="6D6E71"/>
          <w:sz w:val="18"/>
        </w:rPr>
        <w:t>People or machines in industrial settings that relate to Plex</w:t>
      </w:r>
      <w:r>
        <w:rPr>
          <w:rFonts w:ascii="Helvetica Neue"/>
          <w:color w:val="6D6E71"/>
          <w:spacing w:val="-7"/>
          <w:sz w:val="18"/>
        </w:rPr>
        <w:t xml:space="preserve"> </w:t>
      </w:r>
      <w:r>
        <w:rPr>
          <w:rFonts w:ascii="Helvetica Neue"/>
          <w:color w:val="6D6E71"/>
          <w:sz w:val="18"/>
        </w:rPr>
        <w:t>target industry and audience base.</w:t>
      </w:r>
    </w:p>
    <w:p w:rsidR="003B50BB" w:rsidRDefault="003B50BB">
      <w:pPr>
        <w:spacing w:before="11"/>
        <w:rPr>
          <w:rFonts w:ascii="Helvetica Neue" w:eastAsia="Helvetica Neue" w:hAnsi="Helvetica Neue" w:cs="Helvetica Neue"/>
          <w:sz w:val="21"/>
          <w:szCs w:val="21"/>
        </w:rPr>
      </w:pPr>
    </w:p>
    <w:p w:rsidR="003B50BB" w:rsidRDefault="005E1D8A">
      <w:pPr>
        <w:pStyle w:val="ListParagraph"/>
        <w:numPr>
          <w:ilvl w:val="1"/>
          <w:numId w:val="4"/>
        </w:numPr>
        <w:tabs>
          <w:tab w:val="left" w:pos="6821"/>
        </w:tabs>
        <w:spacing w:line="290" w:lineRule="auto"/>
        <w:ind w:right="150" w:firstLine="0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color w:val="6D6E71"/>
          <w:sz w:val="18"/>
        </w:rPr>
        <w:t>Devices that show the Plex interface on screen or in use (desktop</w:t>
      </w:r>
      <w:r>
        <w:rPr>
          <w:rFonts w:ascii="Helvetica Neue"/>
          <w:color w:val="6D6E71"/>
          <w:spacing w:val="-4"/>
          <w:sz w:val="18"/>
        </w:rPr>
        <w:t xml:space="preserve"> </w:t>
      </w:r>
      <w:r>
        <w:rPr>
          <w:rFonts w:ascii="Helvetica Neue"/>
          <w:color w:val="6D6E71"/>
          <w:sz w:val="18"/>
        </w:rPr>
        <w:t>computers, laptop computers, mobile devices, etc.).</w:t>
      </w: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ind w:left="6623" w:right="150"/>
        <w:rPr>
          <w:b w:val="0"/>
          <w:bCs w:val="0"/>
        </w:rPr>
      </w:pPr>
      <w:r>
        <w:rPr>
          <w:color w:val="6D6E71"/>
        </w:rPr>
        <w:t>Style</w:t>
      </w:r>
    </w:p>
    <w:p w:rsidR="003B50BB" w:rsidRDefault="005E1D8A">
      <w:pPr>
        <w:pStyle w:val="BodyText"/>
        <w:spacing w:line="290" w:lineRule="auto"/>
        <w:ind w:right="160"/>
      </w:pPr>
      <w:r>
        <w:rPr>
          <w:color w:val="6D6E71"/>
        </w:rPr>
        <w:t>Select naturalistic imagery with a clear focal point (person, machine etc.).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Avoid “stock” looking images in favor of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real settings with real people rather</w:t>
      </w:r>
      <w:r>
        <w:rPr>
          <w:color w:val="6D6E71"/>
          <w:spacing w:val="-2"/>
        </w:rPr>
        <w:t xml:space="preserve"> </w:t>
      </w:r>
      <w:r>
        <w:rPr>
          <w:color w:val="6D6E71"/>
        </w:rPr>
        <w:t>than models. Backgrounds should be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 xml:space="preserve">simple and avoid visual </w:t>
      </w:r>
      <w:r>
        <w:rPr>
          <w:color w:val="6D6E71"/>
          <w:spacing w:val="-3"/>
        </w:rPr>
        <w:t>clutter.</w:t>
      </w:r>
      <w:r>
        <w:rPr>
          <w:color w:val="6D6E71"/>
        </w:rPr>
        <w:t xml:space="preserve"> Depending on</w:t>
      </w:r>
      <w:r>
        <w:rPr>
          <w:color w:val="6D6E71"/>
          <w:spacing w:val="-48"/>
        </w:rPr>
        <w:t xml:space="preserve"> </w:t>
      </w:r>
      <w:r>
        <w:rPr>
          <w:color w:val="6D6E71"/>
        </w:rPr>
        <w:t>where the image will be used on</w:t>
      </w:r>
      <w:r>
        <w:rPr>
          <w:color w:val="6D6E71"/>
          <w:spacing w:val="9"/>
        </w:rPr>
        <w:t xml:space="preserve"> </w:t>
      </w:r>
      <w:r>
        <w:rPr>
          <w:color w:val="6D6E71"/>
        </w:rPr>
        <w:t>the site, it should allow placement of text without obscuring</w:t>
      </w:r>
      <w:r>
        <w:rPr>
          <w:color w:val="6D6E71"/>
          <w:spacing w:val="-14"/>
        </w:rPr>
        <w:t xml:space="preserve"> </w:t>
      </w:r>
      <w:r>
        <w:rPr>
          <w:color w:val="6D6E71"/>
        </w:rPr>
        <w:t>legibility.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5"/>
        <w:rPr>
          <w:rFonts w:ascii="Helvetica Neue" w:eastAsia="Helvetica Neue" w:hAnsi="Helvetica Neue" w:cs="Helvetica Neue"/>
          <w:sz w:val="15"/>
          <w:szCs w:val="15"/>
        </w:rPr>
      </w:pPr>
    </w:p>
    <w:p w:rsidR="003B50BB" w:rsidRDefault="00126754">
      <w:pPr>
        <w:pStyle w:val="BodyText"/>
        <w:tabs>
          <w:tab w:val="left" w:pos="6623"/>
        </w:tabs>
        <w:spacing w:before="72" w:line="260" w:lineRule="exact"/>
        <w:ind w:right="310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048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137160</wp:posOffset>
                </wp:positionV>
                <wp:extent cx="97790" cy="97155"/>
                <wp:effectExtent l="2540" t="8255" r="4445" b="8890"/>
                <wp:wrapNone/>
                <wp:docPr id="172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216"/>
                          <a:chExt cx="154" cy="153"/>
                        </a:xfrm>
                      </wpg:grpSpPr>
                      <wps:wsp>
                        <wps:cNvPr id="173" name="Freeform 118"/>
                        <wps:cNvSpPr>
                          <a:spLocks/>
                        </wps:cNvSpPr>
                        <wps:spPr bwMode="auto">
                          <a:xfrm>
                            <a:off x="7579" y="216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216 216"/>
                              <a:gd name="T3" fmla="*/ 216 h 153"/>
                              <a:gd name="T4" fmla="+- 0 7606 7579"/>
                              <a:gd name="T5" fmla="*/ T4 w 154"/>
                              <a:gd name="T6" fmla="+- 0 235 216"/>
                              <a:gd name="T7" fmla="*/ 235 h 153"/>
                              <a:gd name="T8" fmla="+- 0 7579 7579"/>
                              <a:gd name="T9" fmla="*/ T8 w 154"/>
                              <a:gd name="T10" fmla="+- 0 286 216"/>
                              <a:gd name="T11" fmla="*/ 286 h 153"/>
                              <a:gd name="T12" fmla="+- 0 7582 7579"/>
                              <a:gd name="T13" fmla="*/ T12 w 154"/>
                              <a:gd name="T14" fmla="+- 0 310 216"/>
                              <a:gd name="T15" fmla="*/ 310 h 153"/>
                              <a:gd name="T16" fmla="+- 0 7621 7579"/>
                              <a:gd name="T17" fmla="*/ T16 w 154"/>
                              <a:gd name="T18" fmla="+- 0 360 216"/>
                              <a:gd name="T19" fmla="*/ 360 h 153"/>
                              <a:gd name="T20" fmla="+- 0 7656 7579"/>
                              <a:gd name="T21" fmla="*/ T20 w 154"/>
                              <a:gd name="T22" fmla="+- 0 369 216"/>
                              <a:gd name="T23" fmla="*/ 369 h 153"/>
                              <a:gd name="T24" fmla="+- 0 7679 7579"/>
                              <a:gd name="T25" fmla="*/ T24 w 154"/>
                              <a:gd name="T26" fmla="+- 0 365 216"/>
                              <a:gd name="T27" fmla="*/ 365 h 153"/>
                              <a:gd name="T28" fmla="+- 0 7698 7579"/>
                              <a:gd name="T29" fmla="*/ T28 w 154"/>
                              <a:gd name="T30" fmla="+- 0 356 216"/>
                              <a:gd name="T31" fmla="*/ 356 h 153"/>
                              <a:gd name="T32" fmla="+- 0 7715 7579"/>
                              <a:gd name="T33" fmla="*/ T32 w 154"/>
                              <a:gd name="T34" fmla="+- 0 342 216"/>
                              <a:gd name="T35" fmla="*/ 342 h 153"/>
                              <a:gd name="T36" fmla="+- 0 7727 7579"/>
                              <a:gd name="T37" fmla="*/ T36 w 154"/>
                              <a:gd name="T38" fmla="+- 0 323 216"/>
                              <a:gd name="T39" fmla="*/ 323 h 153"/>
                              <a:gd name="T40" fmla="+- 0 7733 7579"/>
                              <a:gd name="T41" fmla="*/ T40 w 154"/>
                              <a:gd name="T42" fmla="+- 0 302 216"/>
                              <a:gd name="T43" fmla="*/ 302 h 153"/>
                              <a:gd name="T44" fmla="+- 0 7730 7579"/>
                              <a:gd name="T45" fmla="*/ T44 w 154"/>
                              <a:gd name="T46" fmla="+- 0 277 216"/>
                              <a:gd name="T47" fmla="*/ 277 h 153"/>
                              <a:gd name="T48" fmla="+- 0 7722 7579"/>
                              <a:gd name="T49" fmla="*/ T48 w 154"/>
                              <a:gd name="T50" fmla="+- 0 255 216"/>
                              <a:gd name="T51" fmla="*/ 255 h 153"/>
                              <a:gd name="T52" fmla="+- 0 7710 7579"/>
                              <a:gd name="T53" fmla="*/ T52 w 154"/>
                              <a:gd name="T54" fmla="+- 0 237 216"/>
                              <a:gd name="T55" fmla="*/ 237 h 153"/>
                              <a:gd name="T56" fmla="+- 0 7694 7579"/>
                              <a:gd name="T57" fmla="*/ T56 w 154"/>
                              <a:gd name="T58" fmla="+- 0 224 216"/>
                              <a:gd name="T59" fmla="*/ 224 h 153"/>
                              <a:gd name="T60" fmla="+- 0 7675 7579"/>
                              <a:gd name="T61" fmla="*/ T60 w 154"/>
                              <a:gd name="T62" fmla="+- 0 216 216"/>
                              <a:gd name="T63" fmla="*/ 21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D1473" id="Group 117" o:spid="_x0000_s1026" style="position:absolute;margin-left:378.95pt;margin-top:10.8pt;width:7.7pt;height:7.65pt;z-index:-34432;mso-position-horizontal-relative:page" coordorigin="7579,21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">
                <v:shape id="Freeform 118" o:spid="_x0000_s1027" style="position:absolute;left:7579;top:21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" path="m96,l27,19,,70,3,94r39,50l77,153r23,-4l119,140r17,-14l148,107r6,-21l151,61,143,39,131,21,115,8,96,xe" fillcolor="#ed1f24" stroked="f">
                  <v:path arrowok="t" o:connecttype="custom" o:connectlocs="96,216;27,235;0,286;3,310;42,360;77,369;100,365;119,356;136,342;148,323;154,302;151,277;143,255;131,237;115,224;96,216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440" behindDoc="0" locked="0" layoutInCell="1" allowOverlap="1">
            <wp:simplePos x="0" y="0"/>
            <wp:positionH relativeFrom="page">
              <wp:posOffset>1109980</wp:posOffset>
            </wp:positionH>
            <wp:positionV relativeFrom="paragraph">
              <wp:posOffset>67310</wp:posOffset>
            </wp:positionV>
            <wp:extent cx="3651885" cy="1155065"/>
            <wp:effectExtent l="0" t="0" r="5715" b="6985"/>
            <wp:wrapNone/>
            <wp:docPr id="17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strike/>
          <w:color w:val="FFFFFF"/>
          <w:position w:val="-5"/>
          <w:sz w:val="12"/>
        </w:rPr>
        <w:t xml:space="preserve">  </w:t>
      </w:r>
      <w:r w:rsidR="005E1D8A">
        <w:rPr>
          <w:strike/>
          <w:color w:val="FFFFFF"/>
          <w:spacing w:val="14"/>
          <w:position w:val="-5"/>
          <w:sz w:val="12"/>
        </w:rPr>
        <w:t xml:space="preserve"> </w:t>
      </w:r>
      <w:r w:rsidR="005E1D8A">
        <w:rPr>
          <w:strike/>
          <w:color w:val="FFFFFF"/>
          <w:position w:val="-5"/>
          <w:sz w:val="12"/>
        </w:rPr>
        <w:t>A</w:t>
      </w:r>
      <w:r w:rsidR="005E1D8A">
        <w:rPr>
          <w:color w:val="FFFFFF"/>
          <w:position w:val="-5"/>
          <w:sz w:val="12"/>
        </w:rPr>
        <w:tab/>
      </w:r>
      <w:r w:rsidR="005E1D8A">
        <w:rPr>
          <w:b/>
          <w:color w:val="6D6E71"/>
          <w:sz w:val="22"/>
        </w:rPr>
        <w:t xml:space="preserve">A. People Oriented Banner </w:t>
      </w:r>
      <w:r w:rsidR="005E1D8A">
        <w:rPr>
          <w:color w:val="6D6E71"/>
        </w:rPr>
        <w:t>Banner photography that focuses on people should feel naturalistic with a center of focus on one or more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people towards the right side of the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image.</w:t>
      </w:r>
    </w:p>
    <w:p w:rsidR="003B50BB" w:rsidRDefault="00126754">
      <w:pPr>
        <w:pStyle w:val="BodyText"/>
        <w:spacing w:before="31" w:line="290" w:lineRule="auto"/>
        <w:ind w:right="138"/>
      </w:pPr>
      <w:r>
        <w:rPr>
          <w:noProof/>
        </w:rPr>
        <w:drawing>
          <wp:anchor distT="0" distB="0" distL="114300" distR="114300" simplePos="0" relativeHeight="2464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421005</wp:posOffset>
            </wp:positionV>
            <wp:extent cx="3649345" cy="907415"/>
            <wp:effectExtent l="0" t="0" r="8255" b="6985"/>
            <wp:wrapNone/>
            <wp:docPr id="17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 xml:space="preserve">The setting should be industrial but not </w:t>
      </w:r>
      <w:r w:rsidR="005E1D8A">
        <w:rPr>
          <w:color w:val="6D6E71"/>
          <w:spacing w:val="-3"/>
        </w:rPr>
        <w:t xml:space="preserve">busy. </w:t>
      </w:r>
      <w:r w:rsidR="005E1D8A">
        <w:rPr>
          <w:color w:val="6D6E71"/>
        </w:rPr>
        <w:t>If possible the accent colors of</w:t>
      </w:r>
      <w:r w:rsidR="005E1D8A">
        <w:rPr>
          <w:color w:val="6D6E71"/>
          <w:spacing w:val="4"/>
        </w:rPr>
        <w:t xml:space="preserve"> </w:t>
      </w:r>
      <w:r w:rsidR="005E1D8A">
        <w:rPr>
          <w:color w:val="6D6E71"/>
        </w:rPr>
        <w:t>the image should reflect the Plex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palette.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126754">
      <w:pPr>
        <w:spacing w:line="20" w:lineRule="exact"/>
        <w:ind w:left="659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8890" r="6350" b="3810"/>
                <wp:docPr id="167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168" name="Group 113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169" name="Freeform 114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27749D" id="Group 112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">
                <v:group id="Group 113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shape id="Freeform 114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line="20" w:lineRule="exact"/>
        <w:rPr>
          <w:rFonts w:ascii="Helvetica Neue" w:eastAsia="Helvetica Neue" w:hAnsi="Helvetica Neue" w:cs="Helvetica Neue"/>
          <w:sz w:val="2"/>
          <w:szCs w:val="2"/>
        </w:rPr>
        <w:sectPr w:rsidR="003B50BB">
          <w:headerReference w:type="default" r:id="rId46"/>
          <w:pgSz w:w="12240" w:h="15840"/>
          <w:pgMar w:top="2340" w:right="600" w:bottom="1600" w:left="1620" w:header="720" w:footer="14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pStyle w:val="BodyText"/>
        <w:tabs>
          <w:tab w:val="left" w:pos="6623"/>
        </w:tabs>
        <w:spacing w:before="57" w:line="288" w:lineRule="auto"/>
        <w:ind w:right="174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120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111760</wp:posOffset>
                </wp:positionV>
                <wp:extent cx="97790" cy="97155"/>
                <wp:effectExtent l="2540" t="2540" r="4445" b="5080"/>
                <wp:wrapNone/>
                <wp:docPr id="165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76"/>
                          <a:chExt cx="154" cy="153"/>
                        </a:xfrm>
                      </wpg:grpSpPr>
                      <wps:wsp>
                        <wps:cNvPr id="166" name="Freeform 111"/>
                        <wps:cNvSpPr>
                          <a:spLocks/>
                        </wps:cNvSpPr>
                        <wps:spPr bwMode="auto">
                          <a:xfrm>
                            <a:off x="7579" y="176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76 176"/>
                              <a:gd name="T3" fmla="*/ 176 h 153"/>
                              <a:gd name="T4" fmla="+- 0 7606 7579"/>
                              <a:gd name="T5" fmla="*/ T4 w 154"/>
                              <a:gd name="T6" fmla="+- 0 195 176"/>
                              <a:gd name="T7" fmla="*/ 195 h 153"/>
                              <a:gd name="T8" fmla="+- 0 7579 7579"/>
                              <a:gd name="T9" fmla="*/ T8 w 154"/>
                              <a:gd name="T10" fmla="+- 0 246 176"/>
                              <a:gd name="T11" fmla="*/ 246 h 153"/>
                              <a:gd name="T12" fmla="+- 0 7582 7579"/>
                              <a:gd name="T13" fmla="*/ T12 w 154"/>
                              <a:gd name="T14" fmla="+- 0 270 176"/>
                              <a:gd name="T15" fmla="*/ 270 h 153"/>
                              <a:gd name="T16" fmla="+- 0 7621 7579"/>
                              <a:gd name="T17" fmla="*/ T16 w 154"/>
                              <a:gd name="T18" fmla="+- 0 320 176"/>
                              <a:gd name="T19" fmla="*/ 320 h 153"/>
                              <a:gd name="T20" fmla="+- 0 7656 7579"/>
                              <a:gd name="T21" fmla="*/ T20 w 154"/>
                              <a:gd name="T22" fmla="+- 0 329 176"/>
                              <a:gd name="T23" fmla="*/ 329 h 153"/>
                              <a:gd name="T24" fmla="+- 0 7679 7579"/>
                              <a:gd name="T25" fmla="*/ T24 w 154"/>
                              <a:gd name="T26" fmla="+- 0 325 176"/>
                              <a:gd name="T27" fmla="*/ 325 h 153"/>
                              <a:gd name="T28" fmla="+- 0 7698 7579"/>
                              <a:gd name="T29" fmla="*/ T28 w 154"/>
                              <a:gd name="T30" fmla="+- 0 316 176"/>
                              <a:gd name="T31" fmla="*/ 316 h 153"/>
                              <a:gd name="T32" fmla="+- 0 7715 7579"/>
                              <a:gd name="T33" fmla="*/ T32 w 154"/>
                              <a:gd name="T34" fmla="+- 0 302 176"/>
                              <a:gd name="T35" fmla="*/ 302 h 153"/>
                              <a:gd name="T36" fmla="+- 0 7727 7579"/>
                              <a:gd name="T37" fmla="*/ T36 w 154"/>
                              <a:gd name="T38" fmla="+- 0 283 176"/>
                              <a:gd name="T39" fmla="*/ 283 h 153"/>
                              <a:gd name="T40" fmla="+- 0 7733 7579"/>
                              <a:gd name="T41" fmla="*/ T40 w 154"/>
                              <a:gd name="T42" fmla="+- 0 262 176"/>
                              <a:gd name="T43" fmla="*/ 262 h 153"/>
                              <a:gd name="T44" fmla="+- 0 7730 7579"/>
                              <a:gd name="T45" fmla="*/ T44 w 154"/>
                              <a:gd name="T46" fmla="+- 0 236 176"/>
                              <a:gd name="T47" fmla="*/ 236 h 153"/>
                              <a:gd name="T48" fmla="+- 0 7722 7579"/>
                              <a:gd name="T49" fmla="*/ T48 w 154"/>
                              <a:gd name="T50" fmla="+- 0 215 176"/>
                              <a:gd name="T51" fmla="*/ 215 h 153"/>
                              <a:gd name="T52" fmla="+- 0 7710 7579"/>
                              <a:gd name="T53" fmla="*/ T52 w 154"/>
                              <a:gd name="T54" fmla="+- 0 197 176"/>
                              <a:gd name="T55" fmla="*/ 197 h 153"/>
                              <a:gd name="T56" fmla="+- 0 7694 7579"/>
                              <a:gd name="T57" fmla="*/ T56 w 154"/>
                              <a:gd name="T58" fmla="+- 0 184 176"/>
                              <a:gd name="T59" fmla="*/ 184 h 153"/>
                              <a:gd name="T60" fmla="+- 0 7675 7579"/>
                              <a:gd name="T61" fmla="*/ T60 w 154"/>
                              <a:gd name="T62" fmla="+- 0 176 176"/>
                              <a:gd name="T63" fmla="*/ 17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6F74E6" id="Group 110" o:spid="_x0000_s1026" style="position:absolute;margin-left:378.95pt;margin-top:8.8pt;width:7.7pt;height:7.65pt;z-index:-34360;mso-position-horizontal-relative:page" coordorigin="7579,17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">
                <v:shape id="Freeform 111" o:spid="_x0000_s1027" style="position:absolute;left:7579;top:17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" path="m96,l27,19,,70,3,94r39,50l77,153r23,-4l119,140r17,-14l148,107r6,-21l151,60,143,39,131,21,115,8,96,xe" fillcolor="#ed1f24" stroked="f">
                  <v:path arrowok="t" o:connecttype="custom" o:connectlocs="96,176;27,195;0,246;3,270;42,320;77,329;100,325;119,316;136,302;148,283;154,262;151,236;143,215;131,197;115,184;96,176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6" behindDoc="0" locked="0" layoutInCell="1" allowOverlap="1">
            <wp:simplePos x="0" y="0"/>
            <wp:positionH relativeFrom="page">
              <wp:posOffset>1109980</wp:posOffset>
            </wp:positionH>
            <wp:positionV relativeFrom="paragraph">
              <wp:posOffset>36830</wp:posOffset>
            </wp:positionV>
            <wp:extent cx="3651885" cy="908050"/>
            <wp:effectExtent l="0" t="0" r="5715" b="6350"/>
            <wp:wrapNone/>
            <wp:docPr id="16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60" behindDoc="0" locked="0" layoutInCell="1" allowOverlap="1">
            <wp:simplePos x="0" y="0"/>
            <wp:positionH relativeFrom="page">
              <wp:posOffset>1109980</wp:posOffset>
            </wp:positionH>
            <wp:positionV relativeFrom="paragraph">
              <wp:posOffset>1025525</wp:posOffset>
            </wp:positionV>
            <wp:extent cx="3651885" cy="908050"/>
            <wp:effectExtent l="0" t="0" r="5715" b="6350"/>
            <wp:wrapNone/>
            <wp:docPr id="16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strike/>
          <w:color w:val="FFFFFF"/>
          <w:sz w:val="12"/>
        </w:rPr>
        <w:t xml:space="preserve">  </w:t>
      </w:r>
      <w:r w:rsidR="005E1D8A">
        <w:rPr>
          <w:strike/>
          <w:color w:val="FFFFFF"/>
          <w:spacing w:val="12"/>
          <w:sz w:val="12"/>
        </w:rPr>
        <w:t xml:space="preserve"> </w:t>
      </w:r>
      <w:r w:rsidR="005E1D8A">
        <w:rPr>
          <w:strike/>
          <w:color w:val="FFFFFF"/>
          <w:sz w:val="12"/>
        </w:rPr>
        <w:t>B</w:t>
      </w:r>
      <w:r w:rsidR="005E1D8A">
        <w:rPr>
          <w:color w:val="FFFFFF"/>
          <w:sz w:val="12"/>
        </w:rPr>
        <w:tab/>
      </w:r>
      <w:r w:rsidR="005E1D8A">
        <w:rPr>
          <w:b/>
          <w:color w:val="6D6E71"/>
          <w:position w:val="2"/>
          <w:sz w:val="22"/>
        </w:rPr>
        <w:t xml:space="preserve">B. Industry Oriented Banner </w:t>
      </w:r>
      <w:r w:rsidR="005E1D8A">
        <w:rPr>
          <w:color w:val="6D6E71"/>
        </w:rPr>
        <w:t>Banner photography that focuses on industry or corporate imagery should be dynamic and draw the eye across</w:t>
      </w:r>
      <w:r w:rsidR="005E1D8A">
        <w:rPr>
          <w:color w:val="6D6E71"/>
          <w:spacing w:val="-3"/>
        </w:rPr>
        <w:t xml:space="preserve"> </w:t>
      </w:r>
      <w:r w:rsidR="005E1D8A">
        <w:rPr>
          <w:color w:val="6D6E71"/>
        </w:rPr>
        <w:t>the image. The focus of the image should be on the setting rather than</w:t>
      </w:r>
      <w:r w:rsidR="005E1D8A">
        <w:rPr>
          <w:color w:val="6D6E71"/>
          <w:spacing w:val="5"/>
        </w:rPr>
        <w:t xml:space="preserve"> </w:t>
      </w:r>
      <w:r w:rsidR="005E1D8A">
        <w:rPr>
          <w:color w:val="6D6E71"/>
        </w:rPr>
        <w:t>people who appear in it. If possible the accent colors of the image should reflect</w:t>
      </w:r>
      <w:r w:rsidR="005E1D8A">
        <w:rPr>
          <w:color w:val="6D6E71"/>
          <w:spacing w:val="-3"/>
        </w:rPr>
        <w:t xml:space="preserve"> </w:t>
      </w:r>
      <w:r w:rsidR="005E1D8A">
        <w:rPr>
          <w:color w:val="6D6E71"/>
        </w:rPr>
        <w:t>the Plex palette.</w:t>
      </w:r>
    </w:p>
    <w:p w:rsidR="003B50BB" w:rsidRDefault="003B50BB">
      <w:pPr>
        <w:spacing w:before="9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spacing w:line="280" w:lineRule="auto"/>
        <w:ind w:left="6623" w:right="447"/>
        <w:jc w:val="both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b/>
          <w:color w:val="6D6E71"/>
        </w:rPr>
        <w:t>C. Product Oriented</w:t>
      </w:r>
      <w:r>
        <w:rPr>
          <w:rFonts w:ascii="Helvetica Neue"/>
          <w:b/>
          <w:color w:val="6D6E71"/>
          <w:spacing w:val="-4"/>
        </w:rPr>
        <w:t xml:space="preserve"> </w:t>
      </w:r>
      <w:r>
        <w:rPr>
          <w:rFonts w:ascii="Helvetica Neue"/>
          <w:b/>
          <w:color w:val="6D6E71"/>
        </w:rPr>
        <w:t xml:space="preserve">Banner </w:t>
      </w:r>
      <w:r>
        <w:rPr>
          <w:rFonts w:ascii="Helvetica Neue"/>
          <w:color w:val="6D6E71"/>
          <w:sz w:val="18"/>
        </w:rPr>
        <w:t>Banner photography that focuses on Plex products should feature a</w:t>
      </w:r>
      <w:r>
        <w:rPr>
          <w:rFonts w:ascii="Helvetica Neue"/>
          <w:color w:val="6D6E71"/>
          <w:spacing w:val="-8"/>
          <w:sz w:val="18"/>
        </w:rPr>
        <w:t xml:space="preserve"> </w:t>
      </w:r>
      <w:r>
        <w:rPr>
          <w:rFonts w:ascii="Helvetica Neue"/>
          <w:color w:val="6D6E71"/>
          <w:sz w:val="18"/>
        </w:rPr>
        <w:t>color</w:t>
      </w:r>
    </w:p>
    <w:p w:rsidR="003B50BB" w:rsidRDefault="00126754">
      <w:pPr>
        <w:pStyle w:val="BodyText"/>
        <w:tabs>
          <w:tab w:val="left" w:pos="6623"/>
        </w:tabs>
        <w:spacing w:before="9" w:line="181" w:lineRule="exact"/>
        <w:ind w:left="5883" w:right="15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144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97155</wp:posOffset>
                </wp:positionV>
                <wp:extent cx="97790" cy="97155"/>
                <wp:effectExtent l="2540" t="5080" r="4445" b="2540"/>
                <wp:wrapNone/>
                <wp:docPr id="16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53"/>
                          <a:chExt cx="154" cy="153"/>
                        </a:xfrm>
                      </wpg:grpSpPr>
                      <wps:wsp>
                        <wps:cNvPr id="162" name="Freeform 107"/>
                        <wps:cNvSpPr>
                          <a:spLocks/>
                        </wps:cNvSpPr>
                        <wps:spPr bwMode="auto">
                          <a:xfrm>
                            <a:off x="7579" y="153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53 153"/>
                              <a:gd name="T3" fmla="*/ 153 h 153"/>
                              <a:gd name="T4" fmla="+- 0 7606 7579"/>
                              <a:gd name="T5" fmla="*/ T4 w 154"/>
                              <a:gd name="T6" fmla="+- 0 172 153"/>
                              <a:gd name="T7" fmla="*/ 172 h 153"/>
                              <a:gd name="T8" fmla="+- 0 7579 7579"/>
                              <a:gd name="T9" fmla="*/ T8 w 154"/>
                              <a:gd name="T10" fmla="+- 0 224 153"/>
                              <a:gd name="T11" fmla="*/ 224 h 153"/>
                              <a:gd name="T12" fmla="+- 0 7582 7579"/>
                              <a:gd name="T13" fmla="*/ T12 w 154"/>
                              <a:gd name="T14" fmla="+- 0 247 153"/>
                              <a:gd name="T15" fmla="*/ 247 h 153"/>
                              <a:gd name="T16" fmla="+- 0 7621 7579"/>
                              <a:gd name="T17" fmla="*/ T16 w 154"/>
                              <a:gd name="T18" fmla="+- 0 297 153"/>
                              <a:gd name="T19" fmla="*/ 297 h 153"/>
                              <a:gd name="T20" fmla="+- 0 7656 7579"/>
                              <a:gd name="T21" fmla="*/ T20 w 154"/>
                              <a:gd name="T22" fmla="+- 0 306 153"/>
                              <a:gd name="T23" fmla="*/ 306 h 153"/>
                              <a:gd name="T24" fmla="+- 0 7679 7579"/>
                              <a:gd name="T25" fmla="*/ T24 w 154"/>
                              <a:gd name="T26" fmla="+- 0 302 153"/>
                              <a:gd name="T27" fmla="*/ 302 h 153"/>
                              <a:gd name="T28" fmla="+- 0 7698 7579"/>
                              <a:gd name="T29" fmla="*/ T28 w 154"/>
                              <a:gd name="T30" fmla="+- 0 293 153"/>
                              <a:gd name="T31" fmla="*/ 293 h 153"/>
                              <a:gd name="T32" fmla="+- 0 7715 7579"/>
                              <a:gd name="T33" fmla="*/ T32 w 154"/>
                              <a:gd name="T34" fmla="+- 0 279 153"/>
                              <a:gd name="T35" fmla="*/ 279 h 153"/>
                              <a:gd name="T36" fmla="+- 0 7727 7579"/>
                              <a:gd name="T37" fmla="*/ T36 w 154"/>
                              <a:gd name="T38" fmla="+- 0 261 153"/>
                              <a:gd name="T39" fmla="*/ 261 h 153"/>
                              <a:gd name="T40" fmla="+- 0 7733 7579"/>
                              <a:gd name="T41" fmla="*/ T40 w 154"/>
                              <a:gd name="T42" fmla="+- 0 239 153"/>
                              <a:gd name="T43" fmla="*/ 239 h 153"/>
                              <a:gd name="T44" fmla="+- 0 7730 7579"/>
                              <a:gd name="T45" fmla="*/ T44 w 154"/>
                              <a:gd name="T46" fmla="+- 0 214 153"/>
                              <a:gd name="T47" fmla="*/ 214 h 153"/>
                              <a:gd name="T48" fmla="+- 0 7722 7579"/>
                              <a:gd name="T49" fmla="*/ T48 w 154"/>
                              <a:gd name="T50" fmla="+- 0 192 153"/>
                              <a:gd name="T51" fmla="*/ 192 h 153"/>
                              <a:gd name="T52" fmla="+- 0 7710 7579"/>
                              <a:gd name="T53" fmla="*/ T52 w 154"/>
                              <a:gd name="T54" fmla="+- 0 174 153"/>
                              <a:gd name="T55" fmla="*/ 174 h 153"/>
                              <a:gd name="T56" fmla="+- 0 7694 7579"/>
                              <a:gd name="T57" fmla="*/ T56 w 154"/>
                              <a:gd name="T58" fmla="+- 0 161 153"/>
                              <a:gd name="T59" fmla="*/ 161 h 153"/>
                              <a:gd name="T60" fmla="+- 0 7675 7579"/>
                              <a:gd name="T61" fmla="*/ T60 w 154"/>
                              <a:gd name="T62" fmla="+- 0 153 153"/>
                              <a:gd name="T63" fmla="*/ 153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1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8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ECC704" id="Group 106" o:spid="_x0000_s1026" style="position:absolute;margin-left:378.95pt;margin-top:7.65pt;width:7.7pt;height:7.65pt;z-index:-34336;mso-position-horizontal-relative:page" coordorigin="7579,153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">
                <v:shape id="Freeform 107" o:spid="_x0000_s1027" style="position:absolute;left:7579;top:15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" path="m96,l27,19,,71,3,94r39,50l77,153r23,-4l119,140r17,-14l148,108r6,-22l151,61,143,39,131,21,115,8,96,xe" fillcolor="#ed1f24" stroked="f">
                  <v:path arrowok="t" o:connecttype="custom" o:connectlocs="96,153;27,172;0,224;3,247;42,297;77,306;100,302;119,293;136,279;148,261;154,239;151,214;143,192;131,174;115,161;96,153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84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31750</wp:posOffset>
            </wp:positionV>
            <wp:extent cx="3658870" cy="909955"/>
            <wp:effectExtent l="0" t="0" r="0" b="4445"/>
            <wp:wrapNone/>
            <wp:docPr id="16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  <w:u w:val="single" w:color="ED1F24"/>
        </w:rPr>
        <w:t xml:space="preserve">   </w:t>
      </w:r>
      <w:r w:rsidR="005E1D8A">
        <w:rPr>
          <w:color w:val="6D6E71"/>
          <w:spacing w:val="-6"/>
          <w:u w:val="single" w:color="ED1F24"/>
        </w:rPr>
        <w:t xml:space="preserve"> </w:t>
      </w:r>
      <w:r w:rsidR="005E1D8A">
        <w:rPr>
          <w:color w:val="6D6E71"/>
        </w:rPr>
        <w:tab/>
        <w:t>screenshot of a Plex product on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a</w:t>
      </w:r>
    </w:p>
    <w:p w:rsidR="003B50BB" w:rsidRDefault="005E1D8A">
      <w:pPr>
        <w:spacing w:line="94" w:lineRule="exact"/>
        <w:ind w:left="2053"/>
        <w:jc w:val="center"/>
        <w:rPr>
          <w:rFonts w:ascii="Helvetica Neue" w:eastAsia="Helvetica Neue" w:hAnsi="Helvetica Neue" w:cs="Helvetica Neue"/>
          <w:sz w:val="12"/>
          <w:szCs w:val="12"/>
        </w:rPr>
      </w:pPr>
      <w:r>
        <w:rPr>
          <w:rFonts w:ascii="Helvetica Neue"/>
          <w:color w:val="FFFFFF"/>
          <w:sz w:val="12"/>
        </w:rPr>
        <w:t>C</w:t>
      </w:r>
    </w:p>
    <w:p w:rsidR="003B50BB" w:rsidRDefault="005E1D8A">
      <w:pPr>
        <w:pStyle w:val="BodyText"/>
        <w:spacing w:before="0" w:line="199" w:lineRule="exact"/>
        <w:jc w:val="both"/>
      </w:pPr>
      <w:r>
        <w:rPr>
          <w:color w:val="6D6E71"/>
        </w:rPr>
        <w:t>monochrome laptop or similar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device</w:t>
      </w:r>
    </w:p>
    <w:p w:rsidR="003B50BB" w:rsidRDefault="005E1D8A">
      <w:pPr>
        <w:pStyle w:val="BodyText"/>
        <w:spacing w:before="45"/>
        <w:jc w:val="both"/>
      </w:pPr>
      <w:r>
        <w:rPr>
          <w:color w:val="6D6E71"/>
        </w:rPr>
        <w:t>against the stamped metal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background.</w:t>
      </w:r>
    </w:p>
    <w:p w:rsidR="003B50BB" w:rsidRDefault="003B50BB">
      <w:pPr>
        <w:jc w:val="both"/>
        <w:sectPr w:rsidR="003B50BB">
          <w:footerReference w:type="default" r:id="rId50"/>
          <w:pgSz w:w="12240" w:h="15840"/>
          <w:pgMar w:top="2340" w:right="600" w:bottom="1820" w:left="1620" w:header="720" w:footer="1638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tabs>
          <w:tab w:val="left" w:pos="6623"/>
        </w:tabs>
        <w:spacing w:before="59"/>
        <w:ind w:left="5883" w:right="150"/>
        <w:rPr>
          <w:rFonts w:ascii="Helvetica Neue" w:eastAsia="Helvetica Neue" w:hAnsi="Helvetica Neue" w:cs="Helvetica Neu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264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92710</wp:posOffset>
                </wp:positionV>
                <wp:extent cx="97790" cy="97155"/>
                <wp:effectExtent l="2540" t="2540" r="4445" b="5080"/>
                <wp:wrapNone/>
                <wp:docPr id="158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46"/>
                          <a:chExt cx="154" cy="153"/>
                        </a:xfrm>
                      </wpg:grpSpPr>
                      <wps:wsp>
                        <wps:cNvPr id="159" name="Freeform 104"/>
                        <wps:cNvSpPr>
                          <a:spLocks/>
                        </wps:cNvSpPr>
                        <wps:spPr bwMode="auto">
                          <a:xfrm>
                            <a:off x="7579" y="146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46 146"/>
                              <a:gd name="T3" fmla="*/ 146 h 153"/>
                              <a:gd name="T4" fmla="+- 0 7606 7579"/>
                              <a:gd name="T5" fmla="*/ T4 w 154"/>
                              <a:gd name="T6" fmla="+- 0 165 146"/>
                              <a:gd name="T7" fmla="*/ 165 h 153"/>
                              <a:gd name="T8" fmla="+- 0 7579 7579"/>
                              <a:gd name="T9" fmla="*/ T8 w 154"/>
                              <a:gd name="T10" fmla="+- 0 216 146"/>
                              <a:gd name="T11" fmla="*/ 216 h 153"/>
                              <a:gd name="T12" fmla="+- 0 7582 7579"/>
                              <a:gd name="T13" fmla="*/ T12 w 154"/>
                              <a:gd name="T14" fmla="+- 0 240 146"/>
                              <a:gd name="T15" fmla="*/ 240 h 153"/>
                              <a:gd name="T16" fmla="+- 0 7621 7579"/>
                              <a:gd name="T17" fmla="*/ T16 w 154"/>
                              <a:gd name="T18" fmla="+- 0 290 146"/>
                              <a:gd name="T19" fmla="*/ 290 h 153"/>
                              <a:gd name="T20" fmla="+- 0 7656 7579"/>
                              <a:gd name="T21" fmla="*/ T20 w 154"/>
                              <a:gd name="T22" fmla="+- 0 298 146"/>
                              <a:gd name="T23" fmla="*/ 298 h 153"/>
                              <a:gd name="T24" fmla="+- 0 7679 7579"/>
                              <a:gd name="T25" fmla="*/ T24 w 154"/>
                              <a:gd name="T26" fmla="+- 0 295 146"/>
                              <a:gd name="T27" fmla="*/ 295 h 153"/>
                              <a:gd name="T28" fmla="+- 0 7698 7579"/>
                              <a:gd name="T29" fmla="*/ T28 w 154"/>
                              <a:gd name="T30" fmla="+- 0 286 146"/>
                              <a:gd name="T31" fmla="*/ 286 h 153"/>
                              <a:gd name="T32" fmla="+- 0 7715 7579"/>
                              <a:gd name="T33" fmla="*/ T32 w 154"/>
                              <a:gd name="T34" fmla="+- 0 272 146"/>
                              <a:gd name="T35" fmla="*/ 272 h 153"/>
                              <a:gd name="T36" fmla="+- 0 7727 7579"/>
                              <a:gd name="T37" fmla="*/ T36 w 154"/>
                              <a:gd name="T38" fmla="+- 0 253 146"/>
                              <a:gd name="T39" fmla="*/ 253 h 153"/>
                              <a:gd name="T40" fmla="+- 0 7733 7579"/>
                              <a:gd name="T41" fmla="*/ T40 w 154"/>
                              <a:gd name="T42" fmla="+- 0 232 146"/>
                              <a:gd name="T43" fmla="*/ 232 h 153"/>
                              <a:gd name="T44" fmla="+- 0 7730 7579"/>
                              <a:gd name="T45" fmla="*/ T44 w 154"/>
                              <a:gd name="T46" fmla="+- 0 206 146"/>
                              <a:gd name="T47" fmla="*/ 206 h 153"/>
                              <a:gd name="T48" fmla="+- 0 7722 7579"/>
                              <a:gd name="T49" fmla="*/ T48 w 154"/>
                              <a:gd name="T50" fmla="+- 0 185 146"/>
                              <a:gd name="T51" fmla="*/ 185 h 153"/>
                              <a:gd name="T52" fmla="+- 0 7710 7579"/>
                              <a:gd name="T53" fmla="*/ T52 w 154"/>
                              <a:gd name="T54" fmla="+- 0 167 146"/>
                              <a:gd name="T55" fmla="*/ 167 h 153"/>
                              <a:gd name="T56" fmla="+- 0 7694 7579"/>
                              <a:gd name="T57" fmla="*/ T56 w 154"/>
                              <a:gd name="T58" fmla="+- 0 154 146"/>
                              <a:gd name="T59" fmla="*/ 154 h 153"/>
                              <a:gd name="T60" fmla="+- 0 7675 7579"/>
                              <a:gd name="T61" fmla="*/ T60 w 154"/>
                              <a:gd name="T62" fmla="+- 0 146 146"/>
                              <a:gd name="T63" fmla="*/ 14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2D2DFC" id="Group 103" o:spid="_x0000_s1026" style="position:absolute;margin-left:378.95pt;margin-top:7.3pt;width:7.7pt;height:7.65pt;z-index:-34216;mso-position-horizontal-relative:page" coordorigin="7579,14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">
                <v:shape id="Freeform 104" o:spid="_x0000_s1027" style="position:absolute;left:7579;top:14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" path="m96,l27,19,,70,3,94r39,50l77,152r23,-3l119,140r17,-14l148,107r6,-21l151,60,143,39,131,21,115,8,96,xe" fillcolor="#ed1f24" stroked="f">
                  <v:path arrowok="t" o:connecttype="custom" o:connectlocs="96,146;27,165;0,216;3,240;42,290;77,298;100,295;119,286;136,272;148,253;154,232;151,206;143,185;131,167;115,154;96,146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2336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28575</wp:posOffset>
            </wp:positionV>
            <wp:extent cx="3657600" cy="1005840"/>
            <wp:effectExtent l="0" t="0" r="0" b="3810"/>
            <wp:wrapNone/>
            <wp:docPr id="15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rFonts w:ascii="Helvetica Neue"/>
          <w:strike/>
          <w:color w:val="FFFFFF"/>
          <w:position w:val="1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0"/>
          <w:position w:val="1"/>
          <w:sz w:val="12"/>
        </w:rPr>
        <w:t xml:space="preserve"> </w:t>
      </w:r>
      <w:r w:rsidR="005E1D8A">
        <w:rPr>
          <w:rFonts w:ascii="Helvetica Neue"/>
          <w:strike/>
          <w:color w:val="FFFFFF"/>
          <w:position w:val="1"/>
          <w:sz w:val="12"/>
        </w:rPr>
        <w:t>D</w:t>
      </w:r>
      <w:r w:rsidR="005E1D8A">
        <w:rPr>
          <w:rFonts w:ascii="Helvetica Neue"/>
          <w:color w:val="FFFFFF"/>
          <w:position w:val="1"/>
          <w:sz w:val="12"/>
        </w:rPr>
        <w:tab/>
      </w:r>
      <w:r w:rsidR="005E1D8A">
        <w:rPr>
          <w:rFonts w:ascii="Helvetica Neue"/>
          <w:b/>
          <w:color w:val="6D6E71"/>
        </w:rPr>
        <w:t>D. Standard</w:t>
      </w:r>
      <w:r w:rsidR="005E1D8A">
        <w:rPr>
          <w:rFonts w:ascii="Helvetica Neue"/>
          <w:b/>
          <w:color w:val="6D6E71"/>
          <w:spacing w:val="-8"/>
        </w:rPr>
        <w:t xml:space="preserve"> </w:t>
      </w:r>
      <w:r w:rsidR="005E1D8A">
        <w:rPr>
          <w:rFonts w:ascii="Helvetica Neue"/>
          <w:b/>
          <w:color w:val="6D6E71"/>
        </w:rPr>
        <w:t>Video</w:t>
      </w:r>
    </w:p>
    <w:p w:rsidR="003B50BB" w:rsidRDefault="005E1D8A">
      <w:pPr>
        <w:pStyle w:val="BodyText"/>
        <w:spacing w:line="290" w:lineRule="auto"/>
        <w:ind w:right="310"/>
      </w:pPr>
      <w:r>
        <w:rPr>
          <w:color w:val="6D6E71"/>
        </w:rPr>
        <w:t>For most videos on the Plex website, the thumbnail for the video should feature a monochrome still from</w:t>
      </w:r>
      <w:r>
        <w:rPr>
          <w:color w:val="6D6E71"/>
          <w:spacing w:val="-9"/>
        </w:rPr>
        <w:t xml:space="preserve"> </w:t>
      </w:r>
      <w:r>
        <w:rPr>
          <w:color w:val="6D6E71"/>
        </w:rPr>
        <w:t>the video.</w:t>
      </w:r>
      <w:ins w:id="24" w:author="Rancourt, Jillian" w:date="2017-07-25T16:09:00Z">
        <w:r w:rsidR="00E501B9">
          <w:rPr>
            <w:color w:val="6D6E71"/>
          </w:rPr>
          <w:t xml:space="preserve"> Videos</w:t>
        </w:r>
      </w:ins>
      <w:ins w:id="25" w:author="Rancourt, Jillian" w:date="2017-07-25T16:10:00Z">
        <w:r w:rsidR="00E501B9">
          <w:rPr>
            <w:color w:val="6D6E71"/>
          </w:rPr>
          <w:t xml:space="preserve"> display in a 16:9 aspect ratio.</w:t>
        </w:r>
      </w:ins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numPr>
          <w:ilvl w:val="0"/>
          <w:numId w:val="3"/>
        </w:numPr>
        <w:tabs>
          <w:tab w:val="left" w:pos="6889"/>
        </w:tabs>
        <w:ind w:right="150"/>
        <w:rPr>
          <w:b w:val="0"/>
          <w:bCs w:val="0"/>
        </w:rPr>
      </w:pPr>
      <w:r>
        <w:rPr>
          <w:color w:val="6D6E71"/>
        </w:rPr>
        <w:t xml:space="preserve">Demo, </w:t>
      </w:r>
      <w:r>
        <w:rPr>
          <w:color w:val="6D6E71"/>
          <w:spacing w:val="-5"/>
        </w:rPr>
        <w:t>How-To</w:t>
      </w:r>
      <w:r>
        <w:rPr>
          <w:color w:val="6D6E71"/>
        </w:rPr>
        <w:t xml:space="preserve"> Video</w:t>
      </w:r>
    </w:p>
    <w:p w:rsidR="003B50BB" w:rsidRDefault="00126754">
      <w:pPr>
        <w:pStyle w:val="BodyText"/>
        <w:tabs>
          <w:tab w:val="left" w:pos="6623"/>
        </w:tabs>
        <w:spacing w:before="4" w:line="260" w:lineRule="exact"/>
        <w:ind w:right="434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288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90170</wp:posOffset>
                </wp:positionV>
                <wp:extent cx="97790" cy="97155"/>
                <wp:effectExtent l="2540" t="8890" r="4445" b="8255"/>
                <wp:wrapNone/>
                <wp:docPr id="155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42"/>
                          <a:chExt cx="154" cy="153"/>
                        </a:xfrm>
                      </wpg:grpSpPr>
                      <wps:wsp>
                        <wps:cNvPr id="156" name="Freeform 101"/>
                        <wps:cNvSpPr>
                          <a:spLocks/>
                        </wps:cNvSpPr>
                        <wps:spPr bwMode="auto">
                          <a:xfrm>
                            <a:off x="7579" y="142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42 142"/>
                              <a:gd name="T3" fmla="*/ 142 h 153"/>
                              <a:gd name="T4" fmla="+- 0 7606 7579"/>
                              <a:gd name="T5" fmla="*/ T4 w 154"/>
                              <a:gd name="T6" fmla="+- 0 161 142"/>
                              <a:gd name="T7" fmla="*/ 161 h 153"/>
                              <a:gd name="T8" fmla="+- 0 7579 7579"/>
                              <a:gd name="T9" fmla="*/ T8 w 154"/>
                              <a:gd name="T10" fmla="+- 0 212 142"/>
                              <a:gd name="T11" fmla="*/ 212 h 153"/>
                              <a:gd name="T12" fmla="+- 0 7582 7579"/>
                              <a:gd name="T13" fmla="*/ T12 w 154"/>
                              <a:gd name="T14" fmla="+- 0 236 142"/>
                              <a:gd name="T15" fmla="*/ 236 h 153"/>
                              <a:gd name="T16" fmla="+- 0 7621 7579"/>
                              <a:gd name="T17" fmla="*/ T16 w 154"/>
                              <a:gd name="T18" fmla="+- 0 286 142"/>
                              <a:gd name="T19" fmla="*/ 286 h 153"/>
                              <a:gd name="T20" fmla="+- 0 7656 7579"/>
                              <a:gd name="T21" fmla="*/ T20 w 154"/>
                              <a:gd name="T22" fmla="+- 0 295 142"/>
                              <a:gd name="T23" fmla="*/ 295 h 153"/>
                              <a:gd name="T24" fmla="+- 0 7679 7579"/>
                              <a:gd name="T25" fmla="*/ T24 w 154"/>
                              <a:gd name="T26" fmla="+- 0 291 142"/>
                              <a:gd name="T27" fmla="*/ 291 h 153"/>
                              <a:gd name="T28" fmla="+- 0 7698 7579"/>
                              <a:gd name="T29" fmla="*/ T28 w 154"/>
                              <a:gd name="T30" fmla="+- 0 282 142"/>
                              <a:gd name="T31" fmla="*/ 282 h 153"/>
                              <a:gd name="T32" fmla="+- 0 7715 7579"/>
                              <a:gd name="T33" fmla="*/ T32 w 154"/>
                              <a:gd name="T34" fmla="+- 0 268 142"/>
                              <a:gd name="T35" fmla="*/ 268 h 153"/>
                              <a:gd name="T36" fmla="+- 0 7727 7579"/>
                              <a:gd name="T37" fmla="*/ T36 w 154"/>
                              <a:gd name="T38" fmla="+- 0 249 142"/>
                              <a:gd name="T39" fmla="*/ 249 h 153"/>
                              <a:gd name="T40" fmla="+- 0 7733 7579"/>
                              <a:gd name="T41" fmla="*/ T40 w 154"/>
                              <a:gd name="T42" fmla="+- 0 228 142"/>
                              <a:gd name="T43" fmla="*/ 228 h 153"/>
                              <a:gd name="T44" fmla="+- 0 7730 7579"/>
                              <a:gd name="T45" fmla="*/ T44 w 154"/>
                              <a:gd name="T46" fmla="+- 0 203 142"/>
                              <a:gd name="T47" fmla="*/ 203 h 153"/>
                              <a:gd name="T48" fmla="+- 0 7722 7579"/>
                              <a:gd name="T49" fmla="*/ T48 w 154"/>
                              <a:gd name="T50" fmla="+- 0 181 142"/>
                              <a:gd name="T51" fmla="*/ 181 h 153"/>
                              <a:gd name="T52" fmla="+- 0 7710 7579"/>
                              <a:gd name="T53" fmla="*/ T52 w 154"/>
                              <a:gd name="T54" fmla="+- 0 163 142"/>
                              <a:gd name="T55" fmla="*/ 163 h 153"/>
                              <a:gd name="T56" fmla="+- 0 7694 7579"/>
                              <a:gd name="T57" fmla="*/ T56 w 154"/>
                              <a:gd name="T58" fmla="+- 0 150 142"/>
                              <a:gd name="T59" fmla="*/ 150 h 153"/>
                              <a:gd name="T60" fmla="+- 0 7675 7579"/>
                              <a:gd name="T61" fmla="*/ T60 w 154"/>
                              <a:gd name="T62" fmla="+- 0 142 142"/>
                              <a:gd name="T63" fmla="*/ 142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6595C1" id="Group 100" o:spid="_x0000_s1026" style="position:absolute;margin-left:378.95pt;margin-top:7.1pt;width:7.7pt;height:7.65pt;z-index:-34192;mso-position-horizontal-relative:page" coordorigin="7579,142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">
                <v:shape id="Freeform 101" o:spid="_x0000_s1027" style="position:absolute;left:7579;top:142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" path="m96,l27,19,,70,3,94r39,50l77,153r23,-4l119,140r17,-14l148,107r6,-21l151,61,143,39,131,21,115,8,96,xe" fillcolor="#ed1f24" stroked="f">
                  <v:path arrowok="t" o:connecttype="custom" o:connectlocs="96,142;27,161;0,212;3,236;42,286;77,295;100,291;119,282;136,268;148,249;154,228;151,203;143,181;131,163;115,150;96,142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2360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11430</wp:posOffset>
            </wp:positionV>
            <wp:extent cx="3657600" cy="1297305"/>
            <wp:effectExtent l="0" t="0" r="0" b="0"/>
            <wp:wrapNone/>
            <wp:docPr id="15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strike/>
          <w:color w:val="FFFFFF"/>
          <w:position w:val="-4"/>
          <w:sz w:val="12"/>
        </w:rPr>
        <w:t xml:space="preserve">  </w:t>
      </w:r>
      <w:r w:rsidR="005E1D8A">
        <w:rPr>
          <w:strike/>
          <w:color w:val="FFFFFF"/>
          <w:spacing w:val="16"/>
          <w:position w:val="-4"/>
          <w:sz w:val="12"/>
        </w:rPr>
        <w:t xml:space="preserve"> </w:t>
      </w:r>
      <w:r w:rsidR="005E1D8A">
        <w:rPr>
          <w:strike/>
          <w:color w:val="FFFFFF"/>
          <w:position w:val="-4"/>
          <w:sz w:val="12"/>
        </w:rPr>
        <w:t>E</w:t>
      </w:r>
      <w:r w:rsidR="005E1D8A">
        <w:rPr>
          <w:color w:val="FFFFFF"/>
          <w:position w:val="-4"/>
          <w:sz w:val="12"/>
        </w:rPr>
        <w:tab/>
      </w:r>
      <w:r w:rsidR="005E1D8A">
        <w:rPr>
          <w:color w:val="6D6E71"/>
        </w:rPr>
        <w:t xml:space="preserve">For Demo and </w:t>
      </w:r>
      <w:r w:rsidR="005E1D8A">
        <w:rPr>
          <w:color w:val="6D6E71"/>
          <w:spacing w:val="-4"/>
        </w:rPr>
        <w:t xml:space="preserve">How-To </w:t>
      </w:r>
      <w:r w:rsidR="005E1D8A">
        <w:rPr>
          <w:color w:val="6D6E71"/>
        </w:rPr>
        <w:t>videos on</w:t>
      </w:r>
      <w:r w:rsidR="005E1D8A">
        <w:rPr>
          <w:color w:val="6D6E71"/>
          <w:spacing w:val="8"/>
        </w:rPr>
        <w:t xml:space="preserve"> </w:t>
      </w:r>
      <w:r w:rsidR="005E1D8A">
        <w:rPr>
          <w:color w:val="6D6E71"/>
        </w:rPr>
        <w:t>the Plex website, the thumbnail for the video should feature a full-color</w:t>
      </w:r>
      <w:r w:rsidR="005E1D8A">
        <w:rPr>
          <w:color w:val="6D6E71"/>
          <w:spacing w:val="-3"/>
        </w:rPr>
        <w:t xml:space="preserve"> </w:t>
      </w:r>
      <w:r w:rsidR="005E1D8A">
        <w:rPr>
          <w:color w:val="6D6E71"/>
        </w:rPr>
        <w:t>still from the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video.</w:t>
      </w:r>
    </w:p>
    <w:p w:rsidR="003B50BB" w:rsidRDefault="003B50BB">
      <w:pPr>
        <w:spacing w:before="1"/>
        <w:rPr>
          <w:rFonts w:ascii="Helvetica Neue" w:eastAsia="Helvetica Neue" w:hAnsi="Helvetica Neue" w:cs="Helvetica Neue"/>
          <w:sz w:val="21"/>
          <w:szCs w:val="21"/>
        </w:rPr>
      </w:pPr>
    </w:p>
    <w:p w:rsidR="003B50BB" w:rsidRDefault="005E1D8A">
      <w:pPr>
        <w:pStyle w:val="Heading5"/>
        <w:numPr>
          <w:ilvl w:val="0"/>
          <w:numId w:val="3"/>
        </w:numPr>
        <w:tabs>
          <w:tab w:val="left" w:pos="6842"/>
        </w:tabs>
        <w:ind w:left="6841" w:right="150" w:hanging="218"/>
        <w:rPr>
          <w:b w:val="0"/>
          <w:bCs w:val="0"/>
        </w:rPr>
      </w:pPr>
      <w:r>
        <w:rPr>
          <w:color w:val="6D6E71"/>
        </w:rPr>
        <w:t>Case Study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Carousel</w:t>
      </w:r>
    </w:p>
    <w:p w:rsidR="003B50BB" w:rsidRDefault="00126754">
      <w:pPr>
        <w:pStyle w:val="BodyText"/>
        <w:spacing w:line="290" w:lineRule="auto"/>
        <w:ind w:right="310"/>
      </w:pPr>
      <w:r>
        <w:rPr>
          <w:noProof/>
        </w:rPr>
        <w:drawing>
          <wp:anchor distT="0" distB="0" distL="114300" distR="114300" simplePos="0" relativeHeight="503282384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494665</wp:posOffset>
            </wp:positionV>
            <wp:extent cx="3659505" cy="680720"/>
            <wp:effectExtent l="0" t="0" r="0" b="5080"/>
            <wp:wrapNone/>
            <wp:docPr id="15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For photography used in the Case Study carousels,</w:t>
      </w:r>
      <w:r w:rsidR="005E1D8A">
        <w:rPr>
          <w:color w:val="6D6E71"/>
          <w:spacing w:val="-1"/>
        </w:rPr>
        <w:t xml:space="preserve"> </w:t>
      </w:r>
      <w:r w:rsidR="005E1D8A">
        <w:rPr>
          <w:color w:val="6D6E71"/>
        </w:rPr>
        <w:t>high-contrast, monochrome images should be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used.</w:t>
      </w:r>
    </w:p>
    <w:p w:rsidR="003B50BB" w:rsidRDefault="00126754">
      <w:pPr>
        <w:pStyle w:val="BodyText"/>
        <w:tabs>
          <w:tab w:val="left" w:pos="6623"/>
        </w:tabs>
        <w:spacing w:before="1" w:line="268" w:lineRule="auto"/>
        <w:ind w:right="248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31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52705</wp:posOffset>
                </wp:positionV>
                <wp:extent cx="97790" cy="97155"/>
                <wp:effectExtent l="2540" t="635" r="4445" b="6985"/>
                <wp:wrapNone/>
                <wp:docPr id="151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83"/>
                          <a:chExt cx="154" cy="153"/>
                        </a:xfrm>
                      </wpg:grpSpPr>
                      <wps:wsp>
                        <wps:cNvPr id="152" name="Freeform 97"/>
                        <wps:cNvSpPr>
                          <a:spLocks/>
                        </wps:cNvSpPr>
                        <wps:spPr bwMode="auto">
                          <a:xfrm>
                            <a:off x="7579" y="83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83 83"/>
                              <a:gd name="T3" fmla="*/ 83 h 153"/>
                              <a:gd name="T4" fmla="+- 0 7606 7579"/>
                              <a:gd name="T5" fmla="*/ T4 w 154"/>
                              <a:gd name="T6" fmla="+- 0 102 83"/>
                              <a:gd name="T7" fmla="*/ 102 h 153"/>
                              <a:gd name="T8" fmla="+- 0 7579 7579"/>
                              <a:gd name="T9" fmla="*/ T8 w 154"/>
                              <a:gd name="T10" fmla="+- 0 153 83"/>
                              <a:gd name="T11" fmla="*/ 153 h 153"/>
                              <a:gd name="T12" fmla="+- 0 7582 7579"/>
                              <a:gd name="T13" fmla="*/ T12 w 154"/>
                              <a:gd name="T14" fmla="+- 0 177 83"/>
                              <a:gd name="T15" fmla="*/ 177 h 153"/>
                              <a:gd name="T16" fmla="+- 0 7621 7579"/>
                              <a:gd name="T17" fmla="*/ T16 w 154"/>
                              <a:gd name="T18" fmla="+- 0 227 83"/>
                              <a:gd name="T19" fmla="*/ 227 h 153"/>
                              <a:gd name="T20" fmla="+- 0 7656 7579"/>
                              <a:gd name="T21" fmla="*/ T20 w 154"/>
                              <a:gd name="T22" fmla="+- 0 235 83"/>
                              <a:gd name="T23" fmla="*/ 235 h 153"/>
                              <a:gd name="T24" fmla="+- 0 7679 7579"/>
                              <a:gd name="T25" fmla="*/ T24 w 154"/>
                              <a:gd name="T26" fmla="+- 0 232 83"/>
                              <a:gd name="T27" fmla="*/ 232 h 153"/>
                              <a:gd name="T28" fmla="+- 0 7698 7579"/>
                              <a:gd name="T29" fmla="*/ T28 w 154"/>
                              <a:gd name="T30" fmla="+- 0 223 83"/>
                              <a:gd name="T31" fmla="*/ 223 h 153"/>
                              <a:gd name="T32" fmla="+- 0 7715 7579"/>
                              <a:gd name="T33" fmla="*/ T32 w 154"/>
                              <a:gd name="T34" fmla="+- 0 208 83"/>
                              <a:gd name="T35" fmla="*/ 208 h 153"/>
                              <a:gd name="T36" fmla="+- 0 7727 7579"/>
                              <a:gd name="T37" fmla="*/ T36 w 154"/>
                              <a:gd name="T38" fmla="+- 0 190 83"/>
                              <a:gd name="T39" fmla="*/ 190 h 153"/>
                              <a:gd name="T40" fmla="+- 0 7733 7579"/>
                              <a:gd name="T41" fmla="*/ T40 w 154"/>
                              <a:gd name="T42" fmla="+- 0 169 83"/>
                              <a:gd name="T43" fmla="*/ 169 h 153"/>
                              <a:gd name="T44" fmla="+- 0 7730 7579"/>
                              <a:gd name="T45" fmla="*/ T44 w 154"/>
                              <a:gd name="T46" fmla="+- 0 143 83"/>
                              <a:gd name="T47" fmla="*/ 143 h 153"/>
                              <a:gd name="T48" fmla="+- 0 7722 7579"/>
                              <a:gd name="T49" fmla="*/ T48 w 154"/>
                              <a:gd name="T50" fmla="+- 0 121 83"/>
                              <a:gd name="T51" fmla="*/ 121 h 153"/>
                              <a:gd name="T52" fmla="+- 0 7710 7579"/>
                              <a:gd name="T53" fmla="*/ T52 w 154"/>
                              <a:gd name="T54" fmla="+- 0 104 83"/>
                              <a:gd name="T55" fmla="*/ 104 h 153"/>
                              <a:gd name="T56" fmla="+- 0 7694 7579"/>
                              <a:gd name="T57" fmla="*/ T56 w 154"/>
                              <a:gd name="T58" fmla="+- 0 91 83"/>
                              <a:gd name="T59" fmla="*/ 91 h 153"/>
                              <a:gd name="T60" fmla="+- 0 7675 7579"/>
                              <a:gd name="T61" fmla="*/ T60 w 154"/>
                              <a:gd name="T62" fmla="+- 0 83 83"/>
                              <a:gd name="T63" fmla="*/ 83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63511" id="Group 96" o:spid="_x0000_s1026" style="position:absolute;margin-left:378.95pt;margin-top:4.15pt;width:7.7pt;height:7.65pt;z-index:-34168;mso-position-horizontal-relative:page" coordorigin="7579,83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">
                <v:shape id="Freeform 97" o:spid="_x0000_s1027" style="position:absolute;left:7579;top:8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" path="m96,l27,19,,70,3,94r39,50l77,152r23,-3l119,140r17,-15l148,107r6,-21l151,60,143,38,131,21,115,8,96,xe" fillcolor="#ed1f24" stroked="f">
                  <v:path arrowok="t" o:connecttype="custom" o:connectlocs="96,83;27,102;0,153;3,177;42,227;77,235;100,232;119,223;136,208;148,190;154,169;151,143;143,121;131,104;115,91;96,83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-2"/>
          <w:sz w:val="12"/>
        </w:rPr>
        <w:t xml:space="preserve">   </w:t>
      </w:r>
      <w:r w:rsidR="005E1D8A">
        <w:rPr>
          <w:strike/>
          <w:color w:val="FFFFFF"/>
          <w:spacing w:val="-15"/>
          <w:position w:val="-2"/>
          <w:sz w:val="12"/>
        </w:rPr>
        <w:t xml:space="preserve"> </w:t>
      </w:r>
      <w:r w:rsidR="005E1D8A">
        <w:rPr>
          <w:strike/>
          <w:color w:val="FFFFFF"/>
          <w:position w:val="-2"/>
          <w:sz w:val="12"/>
        </w:rPr>
        <w:t>F</w:t>
      </w:r>
      <w:r w:rsidR="005E1D8A">
        <w:rPr>
          <w:color w:val="FFFFFF"/>
          <w:position w:val="-2"/>
          <w:sz w:val="12"/>
        </w:rPr>
        <w:tab/>
      </w:r>
      <w:r w:rsidR="005E1D8A">
        <w:rPr>
          <w:color w:val="6D6E71"/>
        </w:rPr>
        <w:t>Images that prominently feature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people are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preferable.</w:t>
      </w:r>
    </w:p>
    <w:p w:rsidR="003B50BB" w:rsidRDefault="003B50BB">
      <w:pPr>
        <w:spacing w:before="1"/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5E1D8A">
      <w:pPr>
        <w:pStyle w:val="Heading5"/>
        <w:numPr>
          <w:ilvl w:val="0"/>
          <w:numId w:val="3"/>
        </w:numPr>
        <w:tabs>
          <w:tab w:val="left" w:pos="6913"/>
        </w:tabs>
        <w:ind w:left="6912" w:right="150" w:hanging="289"/>
        <w:rPr>
          <w:rFonts w:cs="Helvetica Neue"/>
          <w:b w:val="0"/>
          <w:bCs w:val="0"/>
        </w:rPr>
      </w:pPr>
      <w:r>
        <w:rPr>
          <w:color w:val="6D6E71"/>
        </w:rPr>
        <w:t>Office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Carousel</w:t>
      </w:r>
    </w:p>
    <w:p w:rsidR="003B50BB" w:rsidRDefault="00126754">
      <w:pPr>
        <w:pStyle w:val="BodyText"/>
        <w:ind w:right="150"/>
      </w:pPr>
      <w:r>
        <w:rPr>
          <w:noProof/>
        </w:rPr>
        <w:drawing>
          <wp:anchor distT="0" distB="0" distL="114300" distR="114300" simplePos="0" relativeHeight="2776" behindDoc="0" locked="0" layoutInCell="1" allowOverlap="1">
            <wp:simplePos x="0" y="0"/>
            <wp:positionH relativeFrom="page">
              <wp:posOffset>1109345</wp:posOffset>
            </wp:positionH>
            <wp:positionV relativeFrom="paragraph">
              <wp:posOffset>118745</wp:posOffset>
            </wp:positionV>
            <wp:extent cx="3654425" cy="1064260"/>
            <wp:effectExtent l="0" t="0" r="3175" b="2540"/>
            <wp:wrapNone/>
            <wp:docPr id="15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2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For photography used in the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Office</w:t>
      </w:r>
    </w:p>
    <w:p w:rsidR="003B50BB" w:rsidRDefault="00126754">
      <w:pPr>
        <w:pStyle w:val="BodyText"/>
        <w:tabs>
          <w:tab w:val="left" w:pos="6623"/>
        </w:tabs>
        <w:spacing w:before="45" w:line="280" w:lineRule="auto"/>
        <w:ind w:right="583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43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88265</wp:posOffset>
                </wp:positionV>
                <wp:extent cx="97790" cy="97155"/>
                <wp:effectExtent l="2540" t="6350" r="4445" b="1270"/>
                <wp:wrapNone/>
                <wp:docPr id="148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39"/>
                          <a:chExt cx="154" cy="153"/>
                        </a:xfrm>
                      </wpg:grpSpPr>
                      <wps:wsp>
                        <wps:cNvPr id="149" name="Freeform 94"/>
                        <wps:cNvSpPr>
                          <a:spLocks/>
                        </wps:cNvSpPr>
                        <wps:spPr bwMode="auto">
                          <a:xfrm>
                            <a:off x="7579" y="139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39 139"/>
                              <a:gd name="T3" fmla="*/ 139 h 153"/>
                              <a:gd name="T4" fmla="+- 0 7606 7579"/>
                              <a:gd name="T5" fmla="*/ T4 w 154"/>
                              <a:gd name="T6" fmla="+- 0 158 139"/>
                              <a:gd name="T7" fmla="*/ 158 h 153"/>
                              <a:gd name="T8" fmla="+- 0 7579 7579"/>
                              <a:gd name="T9" fmla="*/ T8 w 154"/>
                              <a:gd name="T10" fmla="+- 0 209 139"/>
                              <a:gd name="T11" fmla="*/ 209 h 153"/>
                              <a:gd name="T12" fmla="+- 0 7582 7579"/>
                              <a:gd name="T13" fmla="*/ T12 w 154"/>
                              <a:gd name="T14" fmla="+- 0 233 139"/>
                              <a:gd name="T15" fmla="*/ 233 h 153"/>
                              <a:gd name="T16" fmla="+- 0 7621 7579"/>
                              <a:gd name="T17" fmla="*/ T16 w 154"/>
                              <a:gd name="T18" fmla="+- 0 283 139"/>
                              <a:gd name="T19" fmla="*/ 283 h 153"/>
                              <a:gd name="T20" fmla="+- 0 7656 7579"/>
                              <a:gd name="T21" fmla="*/ T20 w 154"/>
                              <a:gd name="T22" fmla="+- 0 292 139"/>
                              <a:gd name="T23" fmla="*/ 292 h 153"/>
                              <a:gd name="T24" fmla="+- 0 7679 7579"/>
                              <a:gd name="T25" fmla="*/ T24 w 154"/>
                              <a:gd name="T26" fmla="+- 0 288 139"/>
                              <a:gd name="T27" fmla="*/ 288 h 153"/>
                              <a:gd name="T28" fmla="+- 0 7698 7579"/>
                              <a:gd name="T29" fmla="*/ T28 w 154"/>
                              <a:gd name="T30" fmla="+- 0 279 139"/>
                              <a:gd name="T31" fmla="*/ 279 h 153"/>
                              <a:gd name="T32" fmla="+- 0 7715 7579"/>
                              <a:gd name="T33" fmla="*/ T32 w 154"/>
                              <a:gd name="T34" fmla="+- 0 265 139"/>
                              <a:gd name="T35" fmla="*/ 265 h 153"/>
                              <a:gd name="T36" fmla="+- 0 7727 7579"/>
                              <a:gd name="T37" fmla="*/ T36 w 154"/>
                              <a:gd name="T38" fmla="+- 0 246 139"/>
                              <a:gd name="T39" fmla="*/ 246 h 153"/>
                              <a:gd name="T40" fmla="+- 0 7733 7579"/>
                              <a:gd name="T41" fmla="*/ T40 w 154"/>
                              <a:gd name="T42" fmla="+- 0 225 139"/>
                              <a:gd name="T43" fmla="*/ 225 h 153"/>
                              <a:gd name="T44" fmla="+- 0 7730 7579"/>
                              <a:gd name="T45" fmla="*/ T44 w 154"/>
                              <a:gd name="T46" fmla="+- 0 199 139"/>
                              <a:gd name="T47" fmla="*/ 199 h 153"/>
                              <a:gd name="T48" fmla="+- 0 7722 7579"/>
                              <a:gd name="T49" fmla="*/ T48 w 154"/>
                              <a:gd name="T50" fmla="+- 0 178 139"/>
                              <a:gd name="T51" fmla="*/ 178 h 153"/>
                              <a:gd name="T52" fmla="+- 0 7710 7579"/>
                              <a:gd name="T53" fmla="*/ T52 w 154"/>
                              <a:gd name="T54" fmla="+- 0 160 139"/>
                              <a:gd name="T55" fmla="*/ 160 h 153"/>
                              <a:gd name="T56" fmla="+- 0 7694 7579"/>
                              <a:gd name="T57" fmla="*/ T56 w 154"/>
                              <a:gd name="T58" fmla="+- 0 147 139"/>
                              <a:gd name="T59" fmla="*/ 147 h 153"/>
                              <a:gd name="T60" fmla="+- 0 7675 7579"/>
                              <a:gd name="T61" fmla="*/ T60 w 154"/>
                              <a:gd name="T62" fmla="+- 0 139 139"/>
                              <a:gd name="T63" fmla="*/ 139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57DB3C" id="Group 93" o:spid="_x0000_s1026" style="position:absolute;margin-left:378.95pt;margin-top:6.95pt;width:7.7pt;height:7.65pt;z-index:-34048;mso-position-horizontal-relative:page" coordorigin="7579,139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">
                <v:shape id="Freeform 94" o:spid="_x0000_s1027" style="position:absolute;left:7579;top:139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" path="m96,l27,19,,70,3,94r39,50l77,153r23,-4l119,140r17,-14l148,107r6,-21l151,60,143,39,131,21,115,8,96,xe" fillcolor="#ed1f24" stroked="f">
                  <v:path arrowok="t" o:connecttype="custom" o:connectlocs="96,139;27,158;0,209;3,233;42,283;77,292;100,288;119,279;136,265;148,246;154,225;151,199;143,178;131,160;115,147;96,139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-3"/>
          <w:sz w:val="12"/>
        </w:rPr>
        <w:t xml:space="preserve">  </w:t>
      </w:r>
      <w:r w:rsidR="005E1D8A">
        <w:rPr>
          <w:strike/>
          <w:color w:val="FFFFFF"/>
          <w:spacing w:val="7"/>
          <w:position w:val="-3"/>
          <w:sz w:val="12"/>
        </w:rPr>
        <w:t xml:space="preserve"> </w:t>
      </w:r>
      <w:r w:rsidR="005E1D8A">
        <w:rPr>
          <w:strike/>
          <w:color w:val="FFFFFF"/>
          <w:position w:val="-3"/>
          <w:sz w:val="12"/>
        </w:rPr>
        <w:t>G</w:t>
      </w:r>
      <w:r w:rsidR="005E1D8A">
        <w:rPr>
          <w:color w:val="FFFFFF"/>
          <w:position w:val="-3"/>
          <w:sz w:val="12"/>
        </w:rPr>
        <w:tab/>
      </w:r>
      <w:r w:rsidR="005E1D8A">
        <w:rPr>
          <w:color w:val="6D6E71"/>
        </w:rPr>
        <w:t>Location carousel, relevant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color images should be used. Images that prominently feature people</w:t>
      </w:r>
      <w:r w:rsidR="005E1D8A">
        <w:rPr>
          <w:color w:val="6D6E71"/>
          <w:spacing w:val="-12"/>
        </w:rPr>
        <w:t xml:space="preserve"> </w:t>
      </w:r>
      <w:r w:rsidR="005E1D8A">
        <w:rPr>
          <w:color w:val="6D6E71"/>
        </w:rPr>
        <w:t>are preferable.</w:t>
      </w:r>
    </w:p>
    <w:p w:rsidR="003B50BB" w:rsidRDefault="003B50BB">
      <w:pPr>
        <w:spacing w:before="3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5E1D8A">
      <w:pPr>
        <w:pStyle w:val="Heading5"/>
        <w:numPr>
          <w:ilvl w:val="0"/>
          <w:numId w:val="3"/>
        </w:numPr>
        <w:tabs>
          <w:tab w:val="left" w:pos="6909"/>
        </w:tabs>
        <w:ind w:left="6908" w:right="150" w:hanging="285"/>
        <w:rPr>
          <w:b w:val="0"/>
          <w:bCs w:val="0"/>
        </w:rPr>
      </w:pPr>
      <w:r>
        <w:rPr>
          <w:color w:val="6D6E71"/>
        </w:rPr>
        <w:t>Case Study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Hero</w:t>
      </w:r>
    </w:p>
    <w:p w:rsidR="003B50BB" w:rsidRDefault="00126754">
      <w:pPr>
        <w:pStyle w:val="BodyText"/>
        <w:ind w:right="150"/>
      </w:pPr>
      <w:r>
        <w:rPr>
          <w:noProof/>
        </w:rPr>
        <w:drawing>
          <wp:anchor distT="0" distB="0" distL="114300" distR="114300" simplePos="0" relativeHeight="503282504" behindDoc="1" locked="0" layoutInCell="1" allowOverlap="1">
            <wp:simplePos x="0" y="0"/>
            <wp:positionH relativeFrom="page">
              <wp:posOffset>1104265</wp:posOffset>
            </wp:positionH>
            <wp:positionV relativeFrom="paragraph">
              <wp:posOffset>83185</wp:posOffset>
            </wp:positionV>
            <wp:extent cx="3662045" cy="1056640"/>
            <wp:effectExtent l="0" t="0" r="0" b="0"/>
            <wp:wrapNone/>
            <wp:docPr id="14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4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Photography used in the hero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section</w:t>
      </w:r>
    </w:p>
    <w:p w:rsidR="003B50BB" w:rsidRDefault="00126754">
      <w:pPr>
        <w:pStyle w:val="BodyText"/>
        <w:tabs>
          <w:tab w:val="left" w:pos="6623"/>
        </w:tabs>
        <w:spacing w:before="14" w:line="288" w:lineRule="auto"/>
        <w:ind w:right="138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456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5715</wp:posOffset>
                </wp:positionV>
                <wp:extent cx="97790" cy="97155"/>
                <wp:effectExtent l="2540" t="3175" r="4445" b="4445"/>
                <wp:wrapNone/>
                <wp:docPr id="145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9"/>
                          <a:chExt cx="154" cy="153"/>
                        </a:xfrm>
                      </wpg:grpSpPr>
                      <wps:wsp>
                        <wps:cNvPr id="146" name="Freeform 91"/>
                        <wps:cNvSpPr>
                          <a:spLocks/>
                        </wps:cNvSpPr>
                        <wps:spPr bwMode="auto">
                          <a:xfrm>
                            <a:off x="7579" y="9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9 9"/>
                              <a:gd name="T3" fmla="*/ 9 h 153"/>
                              <a:gd name="T4" fmla="+- 0 7606 7579"/>
                              <a:gd name="T5" fmla="*/ T4 w 154"/>
                              <a:gd name="T6" fmla="+- 0 28 9"/>
                              <a:gd name="T7" fmla="*/ 28 h 153"/>
                              <a:gd name="T8" fmla="+- 0 7579 7579"/>
                              <a:gd name="T9" fmla="*/ T8 w 154"/>
                              <a:gd name="T10" fmla="+- 0 79 9"/>
                              <a:gd name="T11" fmla="*/ 79 h 153"/>
                              <a:gd name="T12" fmla="+- 0 7582 7579"/>
                              <a:gd name="T13" fmla="*/ T12 w 154"/>
                              <a:gd name="T14" fmla="+- 0 103 9"/>
                              <a:gd name="T15" fmla="*/ 103 h 153"/>
                              <a:gd name="T16" fmla="+- 0 7621 7579"/>
                              <a:gd name="T17" fmla="*/ T16 w 154"/>
                              <a:gd name="T18" fmla="+- 0 153 9"/>
                              <a:gd name="T19" fmla="*/ 153 h 153"/>
                              <a:gd name="T20" fmla="+- 0 7656 7579"/>
                              <a:gd name="T21" fmla="*/ T20 w 154"/>
                              <a:gd name="T22" fmla="+- 0 161 9"/>
                              <a:gd name="T23" fmla="*/ 161 h 153"/>
                              <a:gd name="T24" fmla="+- 0 7679 7579"/>
                              <a:gd name="T25" fmla="*/ T24 w 154"/>
                              <a:gd name="T26" fmla="+- 0 158 9"/>
                              <a:gd name="T27" fmla="*/ 158 h 153"/>
                              <a:gd name="T28" fmla="+- 0 7698 7579"/>
                              <a:gd name="T29" fmla="*/ T28 w 154"/>
                              <a:gd name="T30" fmla="+- 0 148 9"/>
                              <a:gd name="T31" fmla="*/ 148 h 153"/>
                              <a:gd name="T32" fmla="+- 0 7715 7579"/>
                              <a:gd name="T33" fmla="*/ T32 w 154"/>
                              <a:gd name="T34" fmla="+- 0 134 9"/>
                              <a:gd name="T35" fmla="*/ 134 h 153"/>
                              <a:gd name="T36" fmla="+- 0 7727 7579"/>
                              <a:gd name="T37" fmla="*/ T36 w 154"/>
                              <a:gd name="T38" fmla="+- 0 116 9"/>
                              <a:gd name="T39" fmla="*/ 116 h 153"/>
                              <a:gd name="T40" fmla="+- 0 7733 7579"/>
                              <a:gd name="T41" fmla="*/ T40 w 154"/>
                              <a:gd name="T42" fmla="+- 0 95 9"/>
                              <a:gd name="T43" fmla="*/ 95 h 153"/>
                              <a:gd name="T44" fmla="+- 0 7730 7579"/>
                              <a:gd name="T45" fmla="*/ T44 w 154"/>
                              <a:gd name="T46" fmla="+- 0 69 9"/>
                              <a:gd name="T47" fmla="*/ 69 h 153"/>
                              <a:gd name="T48" fmla="+- 0 7722 7579"/>
                              <a:gd name="T49" fmla="*/ T48 w 154"/>
                              <a:gd name="T50" fmla="+- 0 47 9"/>
                              <a:gd name="T51" fmla="*/ 47 h 153"/>
                              <a:gd name="T52" fmla="+- 0 7710 7579"/>
                              <a:gd name="T53" fmla="*/ T52 w 154"/>
                              <a:gd name="T54" fmla="+- 0 30 9"/>
                              <a:gd name="T55" fmla="*/ 30 h 153"/>
                              <a:gd name="T56" fmla="+- 0 7694 7579"/>
                              <a:gd name="T57" fmla="*/ T56 w 154"/>
                              <a:gd name="T58" fmla="+- 0 17 9"/>
                              <a:gd name="T59" fmla="*/ 17 h 153"/>
                              <a:gd name="T60" fmla="+- 0 7675 7579"/>
                              <a:gd name="T61" fmla="*/ T60 w 154"/>
                              <a:gd name="T62" fmla="+- 0 9 9"/>
                              <a:gd name="T63" fmla="*/ 9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39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B50840" id="Group 90" o:spid="_x0000_s1026" style="position:absolute;margin-left:378.95pt;margin-top:.45pt;width:7.7pt;height:7.65pt;z-index:-34024;mso-position-horizontal-relative:page" coordorigin="7579,9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">
                <v:shape id="Freeform 91" o:spid="_x0000_s1027" style="position:absolute;left:7579;top:9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" path="m96,l27,19,,70,3,94r39,50l77,152r23,-3l119,139r17,-14l148,107r6,-21l151,60,143,38,131,21,115,8,96,xe" fillcolor="#ed1f24" stroked="f">
                  <v:path arrowok="t" o:connecttype="custom" o:connectlocs="96,9;27,28;0,79;3,103;42,153;77,161;100,158;119,148;136,134;148,116;154,95;151,69;143,47;131,30;115,17;96,9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9"/>
          <w:sz w:val="12"/>
        </w:rPr>
        <w:t xml:space="preserve">  </w:t>
      </w:r>
      <w:r w:rsidR="005E1D8A">
        <w:rPr>
          <w:strike/>
          <w:color w:val="FFFFFF"/>
          <w:spacing w:val="9"/>
          <w:position w:val="9"/>
          <w:sz w:val="12"/>
        </w:rPr>
        <w:t xml:space="preserve"> </w:t>
      </w:r>
      <w:r w:rsidR="005E1D8A">
        <w:rPr>
          <w:strike/>
          <w:color w:val="FFFFFF"/>
          <w:position w:val="9"/>
          <w:sz w:val="12"/>
        </w:rPr>
        <w:t>H</w:t>
      </w:r>
      <w:r w:rsidR="005E1D8A">
        <w:rPr>
          <w:color w:val="FFFFFF"/>
          <w:position w:val="9"/>
          <w:sz w:val="12"/>
        </w:rPr>
        <w:tab/>
      </w:r>
      <w:r w:rsidR="005E1D8A">
        <w:rPr>
          <w:color w:val="6D6E71"/>
        </w:rPr>
        <w:t>of individual Case Study pages should be relevant high-contrast</w:t>
      </w:r>
      <w:r w:rsidR="005E1D8A">
        <w:rPr>
          <w:color w:val="6D6E71"/>
          <w:spacing w:val="-5"/>
        </w:rPr>
        <w:t xml:space="preserve"> </w:t>
      </w:r>
      <w:r w:rsidR="005E1D8A">
        <w:rPr>
          <w:color w:val="6D6E71"/>
        </w:rPr>
        <w:t>monochrome images with a single element</w:t>
      </w:r>
      <w:r w:rsidR="005E1D8A">
        <w:rPr>
          <w:color w:val="6D6E71"/>
          <w:spacing w:val="-5"/>
        </w:rPr>
        <w:t xml:space="preserve"> </w:t>
      </w:r>
      <w:r w:rsidR="005E1D8A">
        <w:rPr>
          <w:color w:val="6D6E71"/>
        </w:rPr>
        <w:t>highlighted with a blue duotone.</w:t>
      </w:r>
    </w:p>
    <w:p w:rsidR="003B50BB" w:rsidRDefault="003B50BB">
      <w:pPr>
        <w:spacing w:before="8"/>
        <w:rPr>
          <w:rFonts w:ascii="Helvetica Neue" w:eastAsia="Helvetica Neue" w:hAnsi="Helvetica Neue" w:cs="Helvetica Neue"/>
          <w:sz w:val="18"/>
          <w:szCs w:val="18"/>
        </w:rPr>
      </w:pPr>
      <w:bookmarkStart w:id="26" w:name="_GoBack"/>
    </w:p>
    <w:bookmarkEnd w:id="26"/>
    <w:p w:rsidR="003B50BB" w:rsidRDefault="005E1D8A">
      <w:pPr>
        <w:pStyle w:val="Heading5"/>
        <w:numPr>
          <w:ilvl w:val="0"/>
          <w:numId w:val="3"/>
        </w:numPr>
        <w:tabs>
          <w:tab w:val="left" w:pos="6811"/>
        </w:tabs>
        <w:ind w:left="6810" w:right="150" w:hanging="187"/>
        <w:rPr>
          <w:b w:val="0"/>
          <w:bCs w:val="0"/>
        </w:rPr>
      </w:pPr>
      <w:r>
        <w:rPr>
          <w:color w:val="6D6E71"/>
        </w:rPr>
        <w:t>Industries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Hero</w:t>
      </w:r>
    </w:p>
    <w:p w:rsidR="003B50BB" w:rsidRDefault="00126754">
      <w:pPr>
        <w:pStyle w:val="BodyText"/>
        <w:ind w:right="150"/>
      </w:pPr>
      <w:r>
        <w:rPr>
          <w:noProof/>
        </w:rPr>
        <w:drawing>
          <wp:anchor distT="0" distB="0" distL="114300" distR="114300" simplePos="0" relativeHeight="2896" behindDoc="0" locked="0" layoutInCell="1" allowOverlap="1">
            <wp:simplePos x="0" y="0"/>
            <wp:positionH relativeFrom="page">
              <wp:posOffset>1104265</wp:posOffset>
            </wp:positionH>
            <wp:positionV relativeFrom="paragraph">
              <wp:posOffset>123825</wp:posOffset>
            </wp:positionV>
            <wp:extent cx="3655060" cy="1135380"/>
            <wp:effectExtent l="0" t="0" r="2540" b="7620"/>
            <wp:wrapNone/>
            <wp:docPr id="14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Photography used for the hero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carousel</w:t>
      </w:r>
    </w:p>
    <w:p w:rsidR="003B50BB" w:rsidRDefault="00126754">
      <w:pPr>
        <w:pStyle w:val="BodyText"/>
        <w:tabs>
          <w:tab w:val="left" w:pos="6623"/>
        </w:tabs>
        <w:spacing w:before="45" w:line="290" w:lineRule="auto"/>
        <w:ind w:right="400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480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34925</wp:posOffset>
                </wp:positionV>
                <wp:extent cx="97790" cy="97155"/>
                <wp:effectExtent l="2540" t="1905" r="4445" b="5715"/>
                <wp:wrapNone/>
                <wp:docPr id="142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55"/>
                          <a:chExt cx="154" cy="153"/>
                        </a:xfrm>
                      </wpg:grpSpPr>
                      <wps:wsp>
                        <wps:cNvPr id="143" name="Freeform 88"/>
                        <wps:cNvSpPr>
                          <a:spLocks/>
                        </wps:cNvSpPr>
                        <wps:spPr bwMode="auto">
                          <a:xfrm>
                            <a:off x="7579" y="55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55 55"/>
                              <a:gd name="T3" fmla="*/ 55 h 153"/>
                              <a:gd name="T4" fmla="+- 0 7606 7579"/>
                              <a:gd name="T5" fmla="*/ T4 w 154"/>
                              <a:gd name="T6" fmla="+- 0 74 55"/>
                              <a:gd name="T7" fmla="*/ 74 h 153"/>
                              <a:gd name="T8" fmla="+- 0 7579 7579"/>
                              <a:gd name="T9" fmla="*/ T8 w 154"/>
                              <a:gd name="T10" fmla="+- 0 125 55"/>
                              <a:gd name="T11" fmla="*/ 125 h 153"/>
                              <a:gd name="T12" fmla="+- 0 7582 7579"/>
                              <a:gd name="T13" fmla="*/ T12 w 154"/>
                              <a:gd name="T14" fmla="+- 0 149 55"/>
                              <a:gd name="T15" fmla="*/ 149 h 153"/>
                              <a:gd name="T16" fmla="+- 0 7621 7579"/>
                              <a:gd name="T17" fmla="*/ T16 w 154"/>
                              <a:gd name="T18" fmla="+- 0 199 55"/>
                              <a:gd name="T19" fmla="*/ 199 h 153"/>
                              <a:gd name="T20" fmla="+- 0 7656 7579"/>
                              <a:gd name="T21" fmla="*/ T20 w 154"/>
                              <a:gd name="T22" fmla="+- 0 207 55"/>
                              <a:gd name="T23" fmla="*/ 207 h 153"/>
                              <a:gd name="T24" fmla="+- 0 7679 7579"/>
                              <a:gd name="T25" fmla="*/ T24 w 154"/>
                              <a:gd name="T26" fmla="+- 0 204 55"/>
                              <a:gd name="T27" fmla="*/ 204 h 153"/>
                              <a:gd name="T28" fmla="+- 0 7698 7579"/>
                              <a:gd name="T29" fmla="*/ T28 w 154"/>
                              <a:gd name="T30" fmla="+- 0 194 55"/>
                              <a:gd name="T31" fmla="*/ 194 h 153"/>
                              <a:gd name="T32" fmla="+- 0 7715 7579"/>
                              <a:gd name="T33" fmla="*/ T32 w 154"/>
                              <a:gd name="T34" fmla="+- 0 180 55"/>
                              <a:gd name="T35" fmla="*/ 180 h 153"/>
                              <a:gd name="T36" fmla="+- 0 7727 7579"/>
                              <a:gd name="T37" fmla="*/ T36 w 154"/>
                              <a:gd name="T38" fmla="+- 0 162 55"/>
                              <a:gd name="T39" fmla="*/ 162 h 153"/>
                              <a:gd name="T40" fmla="+- 0 7733 7579"/>
                              <a:gd name="T41" fmla="*/ T40 w 154"/>
                              <a:gd name="T42" fmla="+- 0 140 55"/>
                              <a:gd name="T43" fmla="*/ 140 h 153"/>
                              <a:gd name="T44" fmla="+- 0 7730 7579"/>
                              <a:gd name="T45" fmla="*/ T44 w 154"/>
                              <a:gd name="T46" fmla="+- 0 115 55"/>
                              <a:gd name="T47" fmla="*/ 115 h 153"/>
                              <a:gd name="T48" fmla="+- 0 7722 7579"/>
                              <a:gd name="T49" fmla="*/ T48 w 154"/>
                              <a:gd name="T50" fmla="+- 0 93 55"/>
                              <a:gd name="T51" fmla="*/ 93 h 153"/>
                              <a:gd name="T52" fmla="+- 0 7710 7579"/>
                              <a:gd name="T53" fmla="*/ T52 w 154"/>
                              <a:gd name="T54" fmla="+- 0 75 55"/>
                              <a:gd name="T55" fmla="*/ 75 h 153"/>
                              <a:gd name="T56" fmla="+- 0 7694 7579"/>
                              <a:gd name="T57" fmla="*/ T56 w 154"/>
                              <a:gd name="T58" fmla="+- 0 62 55"/>
                              <a:gd name="T59" fmla="*/ 62 h 153"/>
                              <a:gd name="T60" fmla="+- 0 7675 7579"/>
                              <a:gd name="T61" fmla="*/ T60 w 154"/>
                              <a:gd name="T62" fmla="+- 0 55 55"/>
                              <a:gd name="T63" fmla="*/ 55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39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5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0"/>
                                </a:lnTo>
                                <a:lnTo>
                                  <a:pt x="115" y="7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502F13" id="Group 87" o:spid="_x0000_s1026" style="position:absolute;margin-left:378.95pt;margin-top:2.75pt;width:7.7pt;height:7.65pt;z-index:-34000;mso-position-horizontal-relative:page" coordorigin="7579,55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">
                <v:shape id="Freeform 88" o:spid="_x0000_s1027" style="position:absolute;left:7579;top:55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" path="m96,l27,19,,70,3,94r39,50l77,152r23,-3l119,139r17,-14l148,107r6,-22l151,60,143,38,131,20,115,7,96,xe" fillcolor="#ed1f24" stroked="f">
                  <v:path arrowok="t" o:connecttype="custom" o:connectlocs="96,55;27,74;0,125;3,149;42,199;77,207;100,204;119,194;136,180;148,162;154,140;151,115;143,93;131,75;115,62;96,55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5"/>
          <w:sz w:val="12"/>
        </w:rPr>
        <w:t xml:space="preserve">   </w:t>
      </w:r>
      <w:r w:rsidR="005E1D8A">
        <w:rPr>
          <w:strike/>
          <w:color w:val="FFFFFF"/>
          <w:spacing w:val="4"/>
          <w:position w:val="5"/>
          <w:sz w:val="12"/>
        </w:rPr>
        <w:t xml:space="preserve"> </w:t>
      </w:r>
      <w:r w:rsidR="005E1D8A">
        <w:rPr>
          <w:strike/>
          <w:color w:val="FFFFFF"/>
          <w:position w:val="5"/>
          <w:sz w:val="12"/>
        </w:rPr>
        <w:t>I</w:t>
      </w:r>
      <w:r w:rsidR="005E1D8A">
        <w:rPr>
          <w:color w:val="FFFFFF"/>
          <w:position w:val="5"/>
          <w:sz w:val="12"/>
        </w:rPr>
        <w:tab/>
      </w:r>
      <w:r w:rsidR="005E1D8A">
        <w:rPr>
          <w:color w:val="6D6E71"/>
        </w:rPr>
        <w:t>on the Industries page should be full color images reflecting the</w:t>
      </w:r>
      <w:r w:rsidR="005E1D8A">
        <w:rPr>
          <w:color w:val="6D6E71"/>
          <w:spacing w:val="-5"/>
        </w:rPr>
        <w:t xml:space="preserve"> </w:t>
      </w:r>
      <w:r w:rsidR="005E1D8A">
        <w:rPr>
          <w:color w:val="6D6E71"/>
        </w:rPr>
        <w:t>relevant industry. If possible the accent</w:t>
      </w:r>
      <w:r w:rsidR="005E1D8A">
        <w:rPr>
          <w:color w:val="6D6E71"/>
          <w:spacing w:val="-14"/>
        </w:rPr>
        <w:t xml:space="preserve"> </w:t>
      </w:r>
      <w:r w:rsidR="005E1D8A">
        <w:rPr>
          <w:color w:val="6D6E71"/>
        </w:rPr>
        <w:t>colors of the image should reflect the</w:t>
      </w:r>
      <w:r w:rsidR="005E1D8A">
        <w:rPr>
          <w:color w:val="6D6E71"/>
          <w:spacing w:val="-3"/>
        </w:rPr>
        <w:t xml:space="preserve"> </w:t>
      </w:r>
      <w:r w:rsidR="005E1D8A">
        <w:rPr>
          <w:color w:val="6D6E71"/>
        </w:rPr>
        <w:t>Plex palette.</w:t>
      </w:r>
    </w:p>
    <w:p w:rsidR="003B50BB" w:rsidRDefault="003B50BB">
      <w:pPr>
        <w:spacing w:before="10"/>
        <w:rPr>
          <w:rFonts w:ascii="Helvetica Neue" w:eastAsia="Helvetica Neue" w:hAnsi="Helvetica Neue" w:cs="Helvetica Neue"/>
          <w:sz w:val="8"/>
          <w:szCs w:val="8"/>
        </w:rPr>
      </w:pPr>
    </w:p>
    <w:p w:rsidR="003B50BB" w:rsidRDefault="00126754">
      <w:pPr>
        <w:spacing w:line="20" w:lineRule="exact"/>
        <w:ind w:left="659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7620" r="6350" b="5080"/>
                <wp:docPr id="139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140" name="Group 85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141" name="Freeform 86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9FF2B68" id="Group 84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">
                <v:group id="Group 85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Freeform 86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line="20" w:lineRule="exact"/>
        <w:rPr>
          <w:rFonts w:ascii="Helvetica Neue" w:eastAsia="Helvetica Neue" w:hAnsi="Helvetica Neue" w:cs="Helvetica Neue"/>
          <w:sz w:val="2"/>
          <w:szCs w:val="2"/>
        </w:rPr>
        <w:sectPr w:rsidR="003B50BB">
          <w:footerReference w:type="default" r:id="rId57"/>
          <w:pgSz w:w="12240" w:h="15840"/>
          <w:pgMar w:top="2340" w:right="600" w:bottom="1600" w:left="1620" w:header="720" w:footer="1420" w:gutter="0"/>
          <w:pgNumType w:start="15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pStyle w:val="Heading5"/>
        <w:spacing w:before="59"/>
        <w:ind w:left="6603" w:right="140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992" behindDoc="0" locked="0" layoutInCell="1" allowOverlap="1">
            <wp:simplePos x="0" y="0"/>
            <wp:positionH relativeFrom="page">
              <wp:posOffset>2974340</wp:posOffset>
            </wp:positionH>
            <wp:positionV relativeFrom="paragraph">
              <wp:posOffset>28575</wp:posOffset>
            </wp:positionV>
            <wp:extent cx="1790065" cy="567690"/>
            <wp:effectExtent l="0" t="0" r="635" b="3810"/>
            <wp:wrapNone/>
            <wp:docPr id="13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065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3016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28575</wp:posOffset>
            </wp:positionV>
            <wp:extent cx="1790065" cy="567690"/>
            <wp:effectExtent l="0" t="0" r="635" b="3810"/>
            <wp:wrapNone/>
            <wp:docPr id="1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065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Module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Background</w:t>
      </w:r>
    </w:p>
    <w:p w:rsidR="003B50BB" w:rsidRDefault="005E1D8A">
      <w:pPr>
        <w:pStyle w:val="BodyText"/>
        <w:spacing w:line="290" w:lineRule="auto"/>
        <w:ind w:left="6603" w:right="140"/>
      </w:pPr>
      <w:r>
        <w:rPr>
          <w:color w:val="6D6E71"/>
        </w:rPr>
        <w:t>Each module’s background color</w:t>
      </w:r>
      <w:r>
        <w:rPr>
          <w:color w:val="6D6E71"/>
          <w:spacing w:val="-8"/>
        </w:rPr>
        <w:t xml:space="preserve"> </w:t>
      </w:r>
      <w:r>
        <w:rPr>
          <w:color w:val="6D6E71"/>
        </w:rPr>
        <w:t>is flexible (either</w:t>
      </w:r>
      <w:ins w:id="31" w:author="Rancourt, Jillian" w:date="2017-07-25T20:10:00Z">
        <w:r w:rsidR="005E290F">
          <w:rPr>
            <w:color w:val="6D6E71"/>
          </w:rPr>
          <w:t xml:space="preserve"> </w:t>
        </w:r>
      </w:ins>
      <w:r>
        <w:rPr>
          <w:color w:val="6D6E71"/>
        </w:rPr>
        <w:t xml:space="preserve">Plex Medium Blue, Light </w:t>
      </w:r>
      <w:r>
        <w:rPr>
          <w:color w:val="6D6E71"/>
          <w:spacing w:val="-3"/>
        </w:rPr>
        <w:t xml:space="preserve">Gray, </w:t>
      </w:r>
      <w:r>
        <w:rPr>
          <w:color w:val="6D6E71"/>
        </w:rPr>
        <w:t>or White, but the same</w:t>
      </w:r>
      <w:r>
        <w:rPr>
          <w:color w:val="6D6E71"/>
          <w:spacing w:val="3"/>
        </w:rPr>
        <w:t xml:space="preserve"> </w:t>
      </w:r>
      <w:r>
        <w:rPr>
          <w:color w:val="6D6E71"/>
        </w:rPr>
        <w:t xml:space="preserve">colors should not appear adjacent to each </w:t>
      </w:r>
      <w:r>
        <w:rPr>
          <w:color w:val="6D6E71"/>
          <w:spacing w:val="-3"/>
        </w:rPr>
        <w:t>other.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126754">
      <w:pPr>
        <w:pStyle w:val="Heading5"/>
        <w:numPr>
          <w:ilvl w:val="0"/>
          <w:numId w:val="2"/>
        </w:numPr>
        <w:tabs>
          <w:tab w:val="left" w:pos="6877"/>
        </w:tabs>
        <w:spacing w:before="109" w:line="266" w:lineRule="exact"/>
        <w:ind w:firstLine="6500"/>
        <w:jc w:val="left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503282600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89535</wp:posOffset>
            </wp:positionV>
            <wp:extent cx="3657600" cy="1297305"/>
            <wp:effectExtent l="0" t="0" r="0" b="0"/>
            <wp:wrapNone/>
            <wp:docPr id="13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Carousel</w:t>
      </w:r>
    </w:p>
    <w:p w:rsidR="003B50BB" w:rsidRDefault="00126754">
      <w:pPr>
        <w:pStyle w:val="BodyText"/>
        <w:tabs>
          <w:tab w:val="left" w:pos="6603"/>
        </w:tabs>
        <w:spacing w:before="0" w:line="288" w:lineRule="auto"/>
        <w:ind w:left="6603" w:right="280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576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4445</wp:posOffset>
                </wp:positionV>
                <wp:extent cx="97790" cy="97155"/>
                <wp:effectExtent l="2540" t="8890" r="4445" b="8255"/>
                <wp:wrapNone/>
                <wp:docPr id="134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7"/>
                          <a:chExt cx="154" cy="153"/>
                        </a:xfrm>
                      </wpg:grpSpPr>
                      <wps:wsp>
                        <wps:cNvPr id="135" name="Freeform 80"/>
                        <wps:cNvSpPr>
                          <a:spLocks/>
                        </wps:cNvSpPr>
                        <wps:spPr bwMode="auto">
                          <a:xfrm>
                            <a:off x="7579" y="7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7 7"/>
                              <a:gd name="T3" fmla="*/ 7 h 153"/>
                              <a:gd name="T4" fmla="+- 0 7606 7579"/>
                              <a:gd name="T5" fmla="*/ T4 w 154"/>
                              <a:gd name="T6" fmla="+- 0 26 7"/>
                              <a:gd name="T7" fmla="*/ 26 h 153"/>
                              <a:gd name="T8" fmla="+- 0 7579 7579"/>
                              <a:gd name="T9" fmla="*/ T8 w 154"/>
                              <a:gd name="T10" fmla="+- 0 77 7"/>
                              <a:gd name="T11" fmla="*/ 77 h 153"/>
                              <a:gd name="T12" fmla="+- 0 7582 7579"/>
                              <a:gd name="T13" fmla="*/ T12 w 154"/>
                              <a:gd name="T14" fmla="+- 0 101 7"/>
                              <a:gd name="T15" fmla="*/ 101 h 153"/>
                              <a:gd name="T16" fmla="+- 0 7621 7579"/>
                              <a:gd name="T17" fmla="*/ T16 w 154"/>
                              <a:gd name="T18" fmla="+- 0 151 7"/>
                              <a:gd name="T19" fmla="*/ 151 h 153"/>
                              <a:gd name="T20" fmla="+- 0 7656 7579"/>
                              <a:gd name="T21" fmla="*/ T20 w 154"/>
                              <a:gd name="T22" fmla="+- 0 159 7"/>
                              <a:gd name="T23" fmla="*/ 159 h 153"/>
                              <a:gd name="T24" fmla="+- 0 7679 7579"/>
                              <a:gd name="T25" fmla="*/ T24 w 154"/>
                              <a:gd name="T26" fmla="+- 0 156 7"/>
                              <a:gd name="T27" fmla="*/ 156 h 153"/>
                              <a:gd name="T28" fmla="+- 0 7698 7579"/>
                              <a:gd name="T29" fmla="*/ T28 w 154"/>
                              <a:gd name="T30" fmla="+- 0 147 7"/>
                              <a:gd name="T31" fmla="*/ 147 h 153"/>
                              <a:gd name="T32" fmla="+- 0 7715 7579"/>
                              <a:gd name="T33" fmla="*/ T32 w 154"/>
                              <a:gd name="T34" fmla="+- 0 133 7"/>
                              <a:gd name="T35" fmla="*/ 133 h 153"/>
                              <a:gd name="T36" fmla="+- 0 7727 7579"/>
                              <a:gd name="T37" fmla="*/ T36 w 154"/>
                              <a:gd name="T38" fmla="+- 0 114 7"/>
                              <a:gd name="T39" fmla="*/ 114 h 153"/>
                              <a:gd name="T40" fmla="+- 0 7733 7579"/>
                              <a:gd name="T41" fmla="*/ T40 w 154"/>
                              <a:gd name="T42" fmla="+- 0 93 7"/>
                              <a:gd name="T43" fmla="*/ 93 h 153"/>
                              <a:gd name="T44" fmla="+- 0 7730 7579"/>
                              <a:gd name="T45" fmla="*/ T44 w 154"/>
                              <a:gd name="T46" fmla="+- 0 67 7"/>
                              <a:gd name="T47" fmla="*/ 67 h 153"/>
                              <a:gd name="T48" fmla="+- 0 7722 7579"/>
                              <a:gd name="T49" fmla="*/ T48 w 154"/>
                              <a:gd name="T50" fmla="+- 0 45 7"/>
                              <a:gd name="T51" fmla="*/ 45 h 153"/>
                              <a:gd name="T52" fmla="+- 0 7710 7579"/>
                              <a:gd name="T53" fmla="*/ T52 w 154"/>
                              <a:gd name="T54" fmla="+- 0 28 7"/>
                              <a:gd name="T55" fmla="*/ 28 h 153"/>
                              <a:gd name="T56" fmla="+- 0 7694 7579"/>
                              <a:gd name="T57" fmla="*/ T56 w 154"/>
                              <a:gd name="T58" fmla="+- 0 15 7"/>
                              <a:gd name="T59" fmla="*/ 15 h 153"/>
                              <a:gd name="T60" fmla="+- 0 7675 7579"/>
                              <a:gd name="T61" fmla="*/ T60 w 154"/>
                              <a:gd name="T62" fmla="+- 0 7 7"/>
                              <a:gd name="T63" fmla="*/ 7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12325A" id="Group 79" o:spid="_x0000_s1026" style="position:absolute;margin-left:378.95pt;margin-top:.35pt;width:7.7pt;height:7.65pt;z-index:-33904;mso-position-horizontal-relative:page" coordorigin="7579,7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">
                <v:shape id="Freeform 80" o:spid="_x0000_s1027" style="position:absolute;left:7579;top:7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" path="m96,l27,19,,70,3,94r39,50l77,152r23,-3l119,140r17,-14l148,107r6,-21l151,60,143,38,131,21,115,8,96,xe" fillcolor="#ed1f24" stroked="f">
                  <v:path arrowok="t" o:connecttype="custom" o:connectlocs="96,7;27,26;0,77;3,101;42,151;77,159;100,156;119,147;136,133;148,114;154,93;151,67;143,45;131,28;115,15;96,7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10"/>
          <w:sz w:val="12"/>
        </w:rPr>
        <w:t xml:space="preserve">  </w:t>
      </w:r>
      <w:r w:rsidR="005E1D8A">
        <w:rPr>
          <w:strike/>
          <w:color w:val="FFFFFF"/>
          <w:spacing w:val="14"/>
          <w:position w:val="10"/>
          <w:sz w:val="12"/>
        </w:rPr>
        <w:t xml:space="preserve"> </w:t>
      </w:r>
      <w:r w:rsidR="005E1D8A">
        <w:rPr>
          <w:strike/>
          <w:color w:val="FFFFFF"/>
          <w:position w:val="10"/>
          <w:sz w:val="12"/>
        </w:rPr>
        <w:t>A</w:t>
      </w:r>
      <w:r w:rsidR="005E1D8A">
        <w:rPr>
          <w:color w:val="FFFFFF"/>
          <w:position w:val="10"/>
          <w:sz w:val="12"/>
        </w:rPr>
        <w:tab/>
      </w:r>
      <w:r w:rsidR="005E1D8A">
        <w:rPr>
          <w:color w:val="6D6E71"/>
        </w:rPr>
        <w:t>The carousel can be used to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present videos or case studies and normally includes between 3 and 6 items. When more than 3 items are included,</w:t>
      </w:r>
      <w:r w:rsidR="005E1D8A">
        <w:rPr>
          <w:color w:val="6D6E71"/>
          <w:spacing w:val="-9"/>
        </w:rPr>
        <w:t xml:space="preserve"> </w:t>
      </w:r>
      <w:r w:rsidR="005E1D8A">
        <w:rPr>
          <w:color w:val="6D6E71"/>
        </w:rPr>
        <w:t>scroll arrow buttons should be used</w:t>
      </w:r>
      <w:r w:rsidR="005E1D8A">
        <w:rPr>
          <w:color w:val="6D6E71"/>
          <w:spacing w:val="-2"/>
        </w:rPr>
        <w:t xml:space="preserve"> </w:t>
      </w:r>
      <w:r w:rsidR="005E1D8A">
        <w:rPr>
          <w:color w:val="6D6E71"/>
        </w:rPr>
        <w:t>to indicate more content is available</w:t>
      </w:r>
      <w:r w:rsidR="005E1D8A">
        <w:rPr>
          <w:color w:val="6D6E71"/>
          <w:spacing w:val="-3"/>
        </w:rPr>
        <w:t xml:space="preserve"> </w:t>
      </w:r>
      <w:r w:rsidR="005E1D8A">
        <w:rPr>
          <w:color w:val="6D6E71"/>
        </w:rPr>
        <w:t>by clicking to view previous or next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item.</w:t>
      </w:r>
    </w:p>
    <w:p w:rsidR="003B50BB" w:rsidRDefault="003B50BB">
      <w:pPr>
        <w:spacing w:before="1"/>
        <w:rPr>
          <w:rFonts w:ascii="Helvetica Neue" w:eastAsia="Helvetica Neue" w:hAnsi="Helvetica Neue" w:cs="Helvetica Neue"/>
        </w:rPr>
      </w:pPr>
    </w:p>
    <w:p w:rsidR="003B50BB" w:rsidRDefault="00126754">
      <w:pPr>
        <w:pStyle w:val="BodyText"/>
        <w:spacing w:before="0" w:line="290" w:lineRule="auto"/>
        <w:ind w:left="6603" w:right="140"/>
      </w:pPr>
      <w:r>
        <w:rPr>
          <w:noProof/>
        </w:rPr>
        <w:drawing>
          <wp:anchor distT="0" distB="0" distL="114300" distR="114300" simplePos="0" relativeHeight="3040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-59690</wp:posOffset>
            </wp:positionV>
            <wp:extent cx="3659505" cy="680720"/>
            <wp:effectExtent l="0" t="0" r="0" b="5080"/>
            <wp:wrapNone/>
            <wp:docPr id="13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3064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748030</wp:posOffset>
            </wp:positionV>
            <wp:extent cx="3659505" cy="680720"/>
            <wp:effectExtent l="0" t="0" r="0" b="5080"/>
            <wp:wrapNone/>
            <wp:docPr id="13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When using only one or two items, the display changes to a static horizontal layout with the photograph or video thumbnail to the left and content to the right.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11"/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  <w:sectPr w:rsidR="003B50BB">
          <w:headerReference w:type="default" r:id="rId61"/>
          <w:pgSz w:w="12240" w:h="15840"/>
          <w:pgMar w:top="2340" w:right="600" w:bottom="1600" w:left="1640" w:header="720" w:footer="1420" w:gutter="0"/>
          <w:cols w:space="720"/>
        </w:sectPr>
      </w:pPr>
    </w:p>
    <w:p w:rsidR="003B50BB" w:rsidRDefault="005E1D8A">
      <w:pPr>
        <w:pStyle w:val="BodyText"/>
        <w:spacing w:before="102"/>
        <w:ind w:left="1111"/>
      </w:pPr>
      <w:r>
        <w:rPr>
          <w:color w:val="6D6E71"/>
        </w:rPr>
        <w:t>Default</w:t>
      </w:r>
    </w:p>
    <w:p w:rsidR="003B50BB" w:rsidRDefault="005E1D8A">
      <w:pPr>
        <w:pStyle w:val="BodyText"/>
        <w:spacing w:before="70"/>
        <w:ind w:left="1111"/>
      </w:pPr>
      <w:r>
        <w:br w:type="column"/>
      </w:r>
      <w:r>
        <w:rPr>
          <w:color w:val="6D6E71"/>
        </w:rPr>
        <w:t>Hover</w:t>
      </w:r>
    </w:p>
    <w:p w:rsidR="003B50BB" w:rsidRDefault="003B50BB">
      <w:pPr>
        <w:sectPr w:rsidR="003B50BB">
          <w:type w:val="continuous"/>
          <w:pgSz w:w="12240" w:h="15840"/>
          <w:pgMar w:top="1300" w:right="600" w:bottom="280" w:left="1640" w:header="720" w:footer="720" w:gutter="0"/>
          <w:cols w:num="2" w:space="720" w:equalWidth="0">
            <w:col w:w="1682" w:space="1310"/>
            <w:col w:w="7008"/>
          </w:cols>
        </w:sectPr>
      </w:pPr>
    </w:p>
    <w:p w:rsidR="003B50BB" w:rsidRDefault="003B50BB">
      <w:pPr>
        <w:spacing w:before="7"/>
        <w:rPr>
          <w:rFonts w:ascii="Helvetica Neue" w:eastAsia="Helvetica Neue" w:hAnsi="Helvetica Neue" w:cs="Helvetica Neue"/>
          <w:sz w:val="8"/>
          <w:szCs w:val="8"/>
        </w:rPr>
      </w:pPr>
    </w:p>
    <w:p w:rsidR="003B50BB" w:rsidRDefault="005E1D8A">
      <w:pPr>
        <w:pStyle w:val="Heading6"/>
        <w:tabs>
          <w:tab w:val="left" w:pos="3083"/>
        </w:tabs>
        <w:spacing w:line="2580" w:lineRule="exact"/>
        <w:ind w:left="103"/>
        <w:rPr>
          <w:rFonts w:ascii="Helvetica Neue" w:eastAsia="Helvetica Neue" w:hAnsi="Helvetica Neue" w:cs="Helvetica Neue"/>
        </w:rPr>
      </w:pPr>
      <w:r>
        <w:rPr>
          <w:rFonts w:ascii="Helvetica Neue"/>
          <w:noProof/>
          <w:position w:val="-51"/>
        </w:rPr>
        <w:drawing>
          <wp:inline distT="0" distB="0" distL="0" distR="0">
            <wp:extent cx="1748404" cy="1638490"/>
            <wp:effectExtent l="0" t="0" r="0" b="0"/>
            <wp:docPr id="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404" cy="1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/>
          <w:position w:val="-51"/>
        </w:rPr>
        <w:tab/>
      </w:r>
      <w:r>
        <w:rPr>
          <w:rFonts w:ascii="Helvetica Neue"/>
          <w:noProof/>
          <w:position w:val="-51"/>
        </w:rPr>
        <w:drawing>
          <wp:inline distT="0" distB="0" distL="0" distR="0">
            <wp:extent cx="1748407" cy="1638490"/>
            <wp:effectExtent l="0" t="0" r="0" b="0"/>
            <wp:docPr id="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407" cy="1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BB" w:rsidRDefault="003B50BB">
      <w:pPr>
        <w:spacing w:before="5"/>
        <w:rPr>
          <w:rFonts w:ascii="Helvetica Neue" w:eastAsia="Helvetica Neue" w:hAnsi="Helvetica Neue" w:cs="Helvetica Neue"/>
          <w:sz w:val="27"/>
          <w:szCs w:val="27"/>
        </w:rPr>
      </w:pPr>
    </w:p>
    <w:p w:rsidR="003B50BB" w:rsidRDefault="00126754">
      <w:pPr>
        <w:spacing w:line="20" w:lineRule="exact"/>
        <w:ind w:left="657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3175" r="6350" b="9525"/>
                <wp:docPr id="129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130" name="Group 75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131" name="Freeform 76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590BEDD" id="Group 74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">
                <v:group id="Group 75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 id="Freeform 76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line="20" w:lineRule="exact"/>
        <w:rPr>
          <w:rFonts w:ascii="Helvetica Neue" w:eastAsia="Helvetica Neue" w:hAnsi="Helvetica Neue" w:cs="Helvetica Neue"/>
          <w:sz w:val="2"/>
          <w:szCs w:val="2"/>
        </w:rPr>
        <w:sectPr w:rsidR="003B50BB">
          <w:type w:val="continuous"/>
          <w:pgSz w:w="12240" w:h="15840"/>
          <w:pgMar w:top="1300" w:right="600" w:bottom="280" w:left="164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3B50BB">
      <w:pPr>
        <w:rPr>
          <w:rFonts w:ascii="Helvetica Neue" w:eastAsia="Helvetica Neue" w:hAnsi="Helvetica Neue" w:cs="Helvetica Neue"/>
          <w:sz w:val="26"/>
          <w:szCs w:val="26"/>
        </w:rPr>
        <w:sectPr w:rsidR="003B50BB">
          <w:pgSz w:w="12240" w:h="15840"/>
          <w:pgMar w:top="2340" w:right="600" w:bottom="1600" w:left="1640" w:header="720" w:footer="14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BodyText"/>
        <w:spacing w:before="135"/>
        <w:ind w:left="1129" w:right="1026"/>
        <w:jc w:val="center"/>
      </w:pPr>
      <w:r>
        <w:rPr>
          <w:color w:val="6D6E71"/>
        </w:rPr>
        <w:t>Default</w:t>
      </w:r>
    </w:p>
    <w:p w:rsidR="003B50BB" w:rsidRDefault="003B50BB">
      <w:pPr>
        <w:spacing w:before="1"/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5E1D8A">
      <w:pPr>
        <w:spacing w:line="1504" w:lineRule="exact"/>
        <w:ind w:left="103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29"/>
          <w:sz w:val="20"/>
          <w:szCs w:val="20"/>
        </w:rPr>
        <w:drawing>
          <wp:inline distT="0" distB="0" distL="0" distR="0">
            <wp:extent cx="1691165" cy="955548"/>
            <wp:effectExtent l="0" t="0" r="0" b="0"/>
            <wp:docPr id="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65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BB" w:rsidRDefault="003B50BB">
      <w:pPr>
        <w:spacing w:before="5"/>
        <w:rPr>
          <w:rFonts w:ascii="Helvetica Neue" w:eastAsia="Helvetica Neue" w:hAnsi="Helvetica Neue" w:cs="Helvetica Neue"/>
          <w:sz w:val="24"/>
          <w:szCs w:val="24"/>
        </w:rPr>
      </w:pPr>
    </w:p>
    <w:p w:rsidR="003B50BB" w:rsidRDefault="00126754">
      <w:pPr>
        <w:pStyle w:val="BodyText"/>
        <w:spacing w:before="0"/>
        <w:ind w:left="1129" w:right="1026"/>
        <w:jc w:val="center"/>
      </w:pPr>
      <w:r>
        <w:rPr>
          <w:noProof/>
        </w:rPr>
        <w:drawing>
          <wp:anchor distT="0" distB="0" distL="114300" distR="114300" simplePos="0" relativeHeight="3232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221615</wp:posOffset>
            </wp:positionV>
            <wp:extent cx="1691005" cy="749300"/>
            <wp:effectExtent l="0" t="0" r="4445" b="0"/>
            <wp:wrapNone/>
            <wp:docPr id="12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005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Default</w:t>
      </w:r>
    </w:p>
    <w:p w:rsidR="003B50BB" w:rsidRDefault="005E1D8A">
      <w:pPr>
        <w:rPr>
          <w:rFonts w:ascii="Helvetica Neue" w:eastAsia="Helvetica Neue" w:hAnsi="Helvetica Neue" w:cs="Helvetica Neue"/>
          <w:sz w:val="12"/>
          <w:szCs w:val="12"/>
        </w:rPr>
      </w:pPr>
      <w:r>
        <w:br w:type="column"/>
      </w:r>
    </w:p>
    <w:p w:rsidR="003B50BB" w:rsidRDefault="00126754">
      <w:pPr>
        <w:spacing w:before="95"/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w:drawing>
          <wp:anchor distT="0" distB="0" distL="114300" distR="114300" simplePos="0" relativeHeight="503282888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-62230</wp:posOffset>
            </wp:positionV>
            <wp:extent cx="3657600" cy="1005840"/>
            <wp:effectExtent l="0" t="0" r="0" b="3810"/>
            <wp:wrapNone/>
            <wp:docPr id="12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291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58420</wp:posOffset>
                </wp:positionV>
                <wp:extent cx="97790" cy="97155"/>
                <wp:effectExtent l="2540" t="8255" r="4445" b="0"/>
                <wp:wrapNone/>
                <wp:docPr id="125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92"/>
                          <a:chExt cx="154" cy="153"/>
                        </a:xfrm>
                      </wpg:grpSpPr>
                      <wps:wsp>
                        <wps:cNvPr id="126" name="Freeform 71"/>
                        <wps:cNvSpPr>
                          <a:spLocks/>
                        </wps:cNvSpPr>
                        <wps:spPr bwMode="auto">
                          <a:xfrm>
                            <a:off x="7579" y="92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92 92"/>
                              <a:gd name="T3" fmla="*/ 92 h 153"/>
                              <a:gd name="T4" fmla="+- 0 7606 7579"/>
                              <a:gd name="T5" fmla="*/ T4 w 154"/>
                              <a:gd name="T6" fmla="+- 0 111 92"/>
                              <a:gd name="T7" fmla="*/ 111 h 153"/>
                              <a:gd name="T8" fmla="+- 0 7579 7579"/>
                              <a:gd name="T9" fmla="*/ T8 w 154"/>
                              <a:gd name="T10" fmla="+- 0 162 92"/>
                              <a:gd name="T11" fmla="*/ 162 h 153"/>
                              <a:gd name="T12" fmla="+- 0 7582 7579"/>
                              <a:gd name="T13" fmla="*/ T12 w 154"/>
                              <a:gd name="T14" fmla="+- 0 186 92"/>
                              <a:gd name="T15" fmla="*/ 186 h 153"/>
                              <a:gd name="T16" fmla="+- 0 7621 7579"/>
                              <a:gd name="T17" fmla="*/ T16 w 154"/>
                              <a:gd name="T18" fmla="+- 0 236 92"/>
                              <a:gd name="T19" fmla="*/ 236 h 153"/>
                              <a:gd name="T20" fmla="+- 0 7656 7579"/>
                              <a:gd name="T21" fmla="*/ T20 w 154"/>
                              <a:gd name="T22" fmla="+- 0 244 92"/>
                              <a:gd name="T23" fmla="*/ 244 h 153"/>
                              <a:gd name="T24" fmla="+- 0 7679 7579"/>
                              <a:gd name="T25" fmla="*/ T24 w 154"/>
                              <a:gd name="T26" fmla="+- 0 241 92"/>
                              <a:gd name="T27" fmla="*/ 241 h 153"/>
                              <a:gd name="T28" fmla="+- 0 7698 7579"/>
                              <a:gd name="T29" fmla="*/ T28 w 154"/>
                              <a:gd name="T30" fmla="+- 0 232 92"/>
                              <a:gd name="T31" fmla="*/ 232 h 153"/>
                              <a:gd name="T32" fmla="+- 0 7715 7579"/>
                              <a:gd name="T33" fmla="*/ T32 w 154"/>
                              <a:gd name="T34" fmla="+- 0 217 92"/>
                              <a:gd name="T35" fmla="*/ 217 h 153"/>
                              <a:gd name="T36" fmla="+- 0 7727 7579"/>
                              <a:gd name="T37" fmla="*/ T36 w 154"/>
                              <a:gd name="T38" fmla="+- 0 199 92"/>
                              <a:gd name="T39" fmla="*/ 199 h 153"/>
                              <a:gd name="T40" fmla="+- 0 7733 7579"/>
                              <a:gd name="T41" fmla="*/ T40 w 154"/>
                              <a:gd name="T42" fmla="+- 0 178 92"/>
                              <a:gd name="T43" fmla="*/ 178 h 153"/>
                              <a:gd name="T44" fmla="+- 0 7730 7579"/>
                              <a:gd name="T45" fmla="*/ T44 w 154"/>
                              <a:gd name="T46" fmla="+- 0 152 92"/>
                              <a:gd name="T47" fmla="*/ 152 h 153"/>
                              <a:gd name="T48" fmla="+- 0 7722 7579"/>
                              <a:gd name="T49" fmla="*/ T48 w 154"/>
                              <a:gd name="T50" fmla="+- 0 130 92"/>
                              <a:gd name="T51" fmla="*/ 130 h 153"/>
                              <a:gd name="T52" fmla="+- 0 7710 7579"/>
                              <a:gd name="T53" fmla="*/ T52 w 154"/>
                              <a:gd name="T54" fmla="+- 0 113 92"/>
                              <a:gd name="T55" fmla="*/ 113 h 153"/>
                              <a:gd name="T56" fmla="+- 0 7694 7579"/>
                              <a:gd name="T57" fmla="*/ T56 w 154"/>
                              <a:gd name="T58" fmla="+- 0 100 92"/>
                              <a:gd name="T59" fmla="*/ 100 h 153"/>
                              <a:gd name="T60" fmla="+- 0 7675 7579"/>
                              <a:gd name="T61" fmla="*/ T60 w 154"/>
                              <a:gd name="T62" fmla="+- 0 92 92"/>
                              <a:gd name="T63" fmla="*/ 92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3E807" id="Group 70" o:spid="_x0000_s1026" style="position:absolute;margin-left:378.95pt;margin-top:4.6pt;width:7.7pt;height:7.65pt;z-index:-33568;mso-position-horizontal-relative:page" coordorigin="7579,92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">
                <v:shape id="Freeform 71" o:spid="_x0000_s1027" style="position:absolute;left:7579;top:92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" path="m96,l27,19,,70,3,94r39,50l77,152r23,-3l119,140r17,-15l148,107r6,-21l151,60,143,38,131,21,115,8,96,xe" fillcolor="#ed1f24" stroked="f">
                  <v:path arrowok="t" o:connecttype="custom" o:connectlocs="96,92;27,111;0,162;3,186;42,236;77,244;100,241;119,232;136,217;148,199;154,178;151,152;143,130;131,113;115,100;96,92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3304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1129030</wp:posOffset>
            </wp:positionV>
            <wp:extent cx="3657600" cy="862330"/>
            <wp:effectExtent l="0" t="0" r="0" b="0"/>
            <wp:wrapNone/>
            <wp:docPr id="12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282960" behindDoc="1" locked="0" layoutInCell="1" allowOverlap="1">
                <wp:simplePos x="0" y="0"/>
                <wp:positionH relativeFrom="page">
                  <wp:posOffset>4764405</wp:posOffset>
                </wp:positionH>
                <wp:positionV relativeFrom="paragraph">
                  <wp:posOffset>-27305</wp:posOffset>
                </wp:positionV>
                <wp:extent cx="123825" cy="139700"/>
                <wp:effectExtent l="1905" t="0" r="0" b="4445"/>
                <wp:wrapNone/>
                <wp:docPr id="123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00A1" w:rsidRDefault="00A500A1">
                            <w:pPr>
                              <w:tabs>
                                <w:tab w:val="left" w:pos="194"/>
                              </w:tabs>
                              <w:spacing w:line="220" w:lineRule="exact"/>
                              <w:rPr>
                                <w:rFonts w:ascii="Helvetica Neue" w:eastAsia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/>
                                <w:b/>
                                <w:color w:val="6D6E71"/>
                                <w:u w:val="single" w:color="ED1F24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color w:val="6D6E71"/>
                                <w:u w:val="single" w:color="ED1F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144" type="#_x0000_t202" style="position:absolute;left:0;text-align:left;margin-left:375.15pt;margin-top:-2.15pt;width:9.75pt;height:11pt;z-index:-3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" filled="f" stroked="f">
                <v:textbox inset="0,0,0,0">
                  <w:txbxContent>
                    <w:p w:rsidR="00A500A1" w:rsidRDefault="00A500A1">
                      <w:pPr>
                        <w:tabs>
                          <w:tab w:val="left" w:pos="194"/>
                        </w:tabs>
                        <w:spacing w:line="220" w:lineRule="exact"/>
                        <w:rPr>
                          <w:rFonts w:ascii="Helvetica Neue" w:eastAsia="Helvetica Neue" w:hAnsi="Helvetica Neue" w:cs="Helvetica Neue"/>
                        </w:rPr>
                      </w:pPr>
                      <w:r>
                        <w:rPr>
                          <w:rFonts w:ascii="Helvetica Neue"/>
                          <w:b/>
                          <w:color w:val="6D6E71"/>
                          <w:u w:val="single" w:color="ED1F24"/>
                        </w:rPr>
                        <w:t xml:space="preserve"> </w:t>
                      </w:r>
                      <w:r>
                        <w:rPr>
                          <w:rFonts w:ascii="Helvetica Neue"/>
                          <w:b/>
                          <w:color w:val="6D6E71"/>
                          <w:u w:val="single" w:color="ED1F24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D8A">
        <w:rPr>
          <w:rFonts w:ascii="Helvetica Neue"/>
          <w:color w:val="FFFFFF"/>
          <w:sz w:val="12"/>
        </w:rPr>
        <w:t>B</w:t>
      </w: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  <w:sz w:val="15"/>
          <w:szCs w:val="15"/>
        </w:rPr>
      </w:pPr>
    </w:p>
    <w:p w:rsidR="003B50BB" w:rsidRDefault="005E1D8A">
      <w:pPr>
        <w:pStyle w:val="BodyText"/>
        <w:spacing w:before="0"/>
        <w:ind w:left="1124" w:right="1316"/>
        <w:jc w:val="center"/>
      </w:pPr>
      <w:r>
        <w:rPr>
          <w:color w:val="6D6E71"/>
        </w:rPr>
        <w:t>Hover</w:t>
      </w:r>
    </w:p>
    <w:p w:rsidR="003B50BB" w:rsidRDefault="00126754">
      <w:pPr>
        <w:spacing w:before="142"/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816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170180</wp:posOffset>
                </wp:positionV>
                <wp:extent cx="97790" cy="97155"/>
                <wp:effectExtent l="2540" t="4445" r="4445" b="3175"/>
                <wp:wrapNone/>
                <wp:docPr id="121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268"/>
                          <a:chExt cx="154" cy="153"/>
                        </a:xfrm>
                      </wpg:grpSpPr>
                      <wps:wsp>
                        <wps:cNvPr id="122" name="Freeform 67"/>
                        <wps:cNvSpPr>
                          <a:spLocks/>
                        </wps:cNvSpPr>
                        <wps:spPr bwMode="auto">
                          <a:xfrm>
                            <a:off x="7579" y="268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268 268"/>
                              <a:gd name="T3" fmla="*/ 268 h 153"/>
                              <a:gd name="T4" fmla="+- 0 7606 7579"/>
                              <a:gd name="T5" fmla="*/ T4 w 154"/>
                              <a:gd name="T6" fmla="+- 0 287 268"/>
                              <a:gd name="T7" fmla="*/ 287 h 153"/>
                              <a:gd name="T8" fmla="+- 0 7579 7579"/>
                              <a:gd name="T9" fmla="*/ T8 w 154"/>
                              <a:gd name="T10" fmla="+- 0 338 268"/>
                              <a:gd name="T11" fmla="*/ 338 h 153"/>
                              <a:gd name="T12" fmla="+- 0 7582 7579"/>
                              <a:gd name="T13" fmla="*/ T12 w 154"/>
                              <a:gd name="T14" fmla="+- 0 362 268"/>
                              <a:gd name="T15" fmla="*/ 362 h 153"/>
                              <a:gd name="T16" fmla="+- 0 7621 7579"/>
                              <a:gd name="T17" fmla="*/ T16 w 154"/>
                              <a:gd name="T18" fmla="+- 0 412 268"/>
                              <a:gd name="T19" fmla="*/ 412 h 153"/>
                              <a:gd name="T20" fmla="+- 0 7656 7579"/>
                              <a:gd name="T21" fmla="*/ T20 w 154"/>
                              <a:gd name="T22" fmla="+- 0 420 268"/>
                              <a:gd name="T23" fmla="*/ 420 h 153"/>
                              <a:gd name="T24" fmla="+- 0 7679 7579"/>
                              <a:gd name="T25" fmla="*/ T24 w 154"/>
                              <a:gd name="T26" fmla="+- 0 417 268"/>
                              <a:gd name="T27" fmla="*/ 417 h 153"/>
                              <a:gd name="T28" fmla="+- 0 7698 7579"/>
                              <a:gd name="T29" fmla="*/ T28 w 154"/>
                              <a:gd name="T30" fmla="+- 0 408 268"/>
                              <a:gd name="T31" fmla="*/ 408 h 153"/>
                              <a:gd name="T32" fmla="+- 0 7715 7579"/>
                              <a:gd name="T33" fmla="*/ T32 w 154"/>
                              <a:gd name="T34" fmla="+- 0 394 268"/>
                              <a:gd name="T35" fmla="*/ 394 h 153"/>
                              <a:gd name="T36" fmla="+- 0 7727 7579"/>
                              <a:gd name="T37" fmla="*/ T36 w 154"/>
                              <a:gd name="T38" fmla="+- 0 375 268"/>
                              <a:gd name="T39" fmla="*/ 375 h 153"/>
                              <a:gd name="T40" fmla="+- 0 7733 7579"/>
                              <a:gd name="T41" fmla="*/ T40 w 154"/>
                              <a:gd name="T42" fmla="+- 0 354 268"/>
                              <a:gd name="T43" fmla="*/ 354 h 153"/>
                              <a:gd name="T44" fmla="+- 0 7730 7579"/>
                              <a:gd name="T45" fmla="*/ T44 w 154"/>
                              <a:gd name="T46" fmla="+- 0 328 268"/>
                              <a:gd name="T47" fmla="*/ 328 h 153"/>
                              <a:gd name="T48" fmla="+- 0 7722 7579"/>
                              <a:gd name="T49" fmla="*/ T48 w 154"/>
                              <a:gd name="T50" fmla="+- 0 306 268"/>
                              <a:gd name="T51" fmla="*/ 306 h 153"/>
                              <a:gd name="T52" fmla="+- 0 7710 7579"/>
                              <a:gd name="T53" fmla="*/ T52 w 154"/>
                              <a:gd name="T54" fmla="+- 0 289 268"/>
                              <a:gd name="T55" fmla="*/ 289 h 153"/>
                              <a:gd name="T56" fmla="+- 0 7694 7579"/>
                              <a:gd name="T57" fmla="*/ T56 w 154"/>
                              <a:gd name="T58" fmla="+- 0 276 268"/>
                              <a:gd name="T59" fmla="*/ 276 h 153"/>
                              <a:gd name="T60" fmla="+- 0 7675 7579"/>
                              <a:gd name="T61" fmla="*/ T60 w 154"/>
                              <a:gd name="T62" fmla="+- 0 268 268"/>
                              <a:gd name="T63" fmla="*/ 268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9232E7" id="Group 66" o:spid="_x0000_s1026" style="position:absolute;margin-left:378.95pt;margin-top:13.4pt;width:7.7pt;height:7.65pt;z-index:-33664;mso-position-horizontal-relative:page" coordorigin="7579,268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">
                <v:shape id="Freeform 67" o:spid="_x0000_s1027" style="position:absolute;left:7579;top:268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" path="m96,l27,19,,70,3,94r39,50l77,152r23,-3l119,140r17,-14l148,107r6,-21l151,60,143,38,131,21,115,8,96,xe" fillcolor="#ed1f24" stroked="f">
                  <v:path arrowok="t" o:connecttype="custom" o:connectlocs="96,268;27,287;0,338;3,362;42,412;77,420;100,417;119,408;136,394;148,375;154,354;151,328;143,306;131,289;115,276;96,268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noProof/>
          <w:position w:val="-125"/>
        </w:rPr>
        <w:drawing>
          <wp:inline distT="0" distB="0" distL="0" distR="0">
            <wp:extent cx="1691017" cy="956291"/>
            <wp:effectExtent l="0" t="0" r="0" b="0"/>
            <wp:docPr id="1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017" cy="9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7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C</w:t>
      </w:r>
    </w:p>
    <w:p w:rsidR="003B50BB" w:rsidRDefault="005E1D8A">
      <w:pPr>
        <w:pStyle w:val="BodyText"/>
        <w:spacing w:before="290"/>
        <w:ind w:left="1124" w:right="1316"/>
        <w:jc w:val="center"/>
      </w:pPr>
      <w:r>
        <w:rPr>
          <w:color w:val="6D6E71"/>
        </w:rPr>
        <w:t>Hover</w:t>
      </w:r>
    </w:p>
    <w:p w:rsidR="003B50BB" w:rsidRDefault="00126754">
      <w:pPr>
        <w:spacing w:before="134"/>
        <w:ind w:right="1"/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840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170180</wp:posOffset>
                </wp:positionV>
                <wp:extent cx="97790" cy="97155"/>
                <wp:effectExtent l="2540" t="3810" r="4445" b="3810"/>
                <wp:wrapNone/>
                <wp:docPr id="119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268"/>
                          <a:chExt cx="154" cy="153"/>
                        </a:xfrm>
                      </wpg:grpSpPr>
                      <wps:wsp>
                        <wps:cNvPr id="120" name="Freeform 65"/>
                        <wps:cNvSpPr>
                          <a:spLocks/>
                        </wps:cNvSpPr>
                        <wps:spPr bwMode="auto">
                          <a:xfrm>
                            <a:off x="7579" y="268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268 268"/>
                              <a:gd name="T3" fmla="*/ 268 h 153"/>
                              <a:gd name="T4" fmla="+- 0 7606 7579"/>
                              <a:gd name="T5" fmla="*/ T4 w 154"/>
                              <a:gd name="T6" fmla="+- 0 287 268"/>
                              <a:gd name="T7" fmla="*/ 287 h 153"/>
                              <a:gd name="T8" fmla="+- 0 7579 7579"/>
                              <a:gd name="T9" fmla="*/ T8 w 154"/>
                              <a:gd name="T10" fmla="+- 0 338 268"/>
                              <a:gd name="T11" fmla="*/ 338 h 153"/>
                              <a:gd name="T12" fmla="+- 0 7582 7579"/>
                              <a:gd name="T13" fmla="*/ T12 w 154"/>
                              <a:gd name="T14" fmla="+- 0 362 268"/>
                              <a:gd name="T15" fmla="*/ 362 h 153"/>
                              <a:gd name="T16" fmla="+- 0 7621 7579"/>
                              <a:gd name="T17" fmla="*/ T16 w 154"/>
                              <a:gd name="T18" fmla="+- 0 412 268"/>
                              <a:gd name="T19" fmla="*/ 412 h 153"/>
                              <a:gd name="T20" fmla="+- 0 7656 7579"/>
                              <a:gd name="T21" fmla="*/ T20 w 154"/>
                              <a:gd name="T22" fmla="+- 0 420 268"/>
                              <a:gd name="T23" fmla="*/ 420 h 153"/>
                              <a:gd name="T24" fmla="+- 0 7679 7579"/>
                              <a:gd name="T25" fmla="*/ T24 w 154"/>
                              <a:gd name="T26" fmla="+- 0 417 268"/>
                              <a:gd name="T27" fmla="*/ 417 h 153"/>
                              <a:gd name="T28" fmla="+- 0 7698 7579"/>
                              <a:gd name="T29" fmla="*/ T28 w 154"/>
                              <a:gd name="T30" fmla="+- 0 408 268"/>
                              <a:gd name="T31" fmla="*/ 408 h 153"/>
                              <a:gd name="T32" fmla="+- 0 7715 7579"/>
                              <a:gd name="T33" fmla="*/ T32 w 154"/>
                              <a:gd name="T34" fmla="+- 0 393 268"/>
                              <a:gd name="T35" fmla="*/ 393 h 153"/>
                              <a:gd name="T36" fmla="+- 0 7727 7579"/>
                              <a:gd name="T37" fmla="*/ T36 w 154"/>
                              <a:gd name="T38" fmla="+- 0 375 268"/>
                              <a:gd name="T39" fmla="*/ 375 h 153"/>
                              <a:gd name="T40" fmla="+- 0 7733 7579"/>
                              <a:gd name="T41" fmla="*/ T40 w 154"/>
                              <a:gd name="T42" fmla="+- 0 354 268"/>
                              <a:gd name="T43" fmla="*/ 354 h 153"/>
                              <a:gd name="T44" fmla="+- 0 7730 7579"/>
                              <a:gd name="T45" fmla="*/ T44 w 154"/>
                              <a:gd name="T46" fmla="+- 0 328 268"/>
                              <a:gd name="T47" fmla="*/ 328 h 153"/>
                              <a:gd name="T48" fmla="+- 0 7722 7579"/>
                              <a:gd name="T49" fmla="*/ T48 w 154"/>
                              <a:gd name="T50" fmla="+- 0 306 268"/>
                              <a:gd name="T51" fmla="*/ 306 h 153"/>
                              <a:gd name="T52" fmla="+- 0 7710 7579"/>
                              <a:gd name="T53" fmla="*/ T52 w 154"/>
                              <a:gd name="T54" fmla="+- 0 289 268"/>
                              <a:gd name="T55" fmla="*/ 289 h 153"/>
                              <a:gd name="T56" fmla="+- 0 7694 7579"/>
                              <a:gd name="T57" fmla="*/ T56 w 154"/>
                              <a:gd name="T58" fmla="+- 0 276 268"/>
                              <a:gd name="T59" fmla="*/ 276 h 153"/>
                              <a:gd name="T60" fmla="+- 0 7675 7579"/>
                              <a:gd name="T61" fmla="*/ T60 w 154"/>
                              <a:gd name="T62" fmla="+- 0 268 268"/>
                              <a:gd name="T63" fmla="*/ 268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D7D2F2" id="Group 64" o:spid="_x0000_s1026" style="position:absolute;margin-left:378.95pt;margin-top:13.4pt;width:7.7pt;height:7.65pt;z-index:-33640;mso-position-horizontal-relative:page" coordorigin="7579,268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">
                <v:shape id="Freeform 65" o:spid="_x0000_s1027" style="position:absolute;left:7579;top:268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" path="m96,l27,19,,70,3,94r39,50l77,152r23,-3l119,140r17,-15l148,107r6,-21l151,60,143,38,131,21,115,8,96,xe" fillcolor="#ed1f24" stroked="f">
                  <v:path arrowok="t" o:connecttype="custom" o:connectlocs="96,268;27,287;0,338;3,362;42,412;77,420;100,417;119,408;136,393;148,375;154,354;151,328;143,306;131,289;115,276;96,268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noProof/>
          <w:position w:val="-91"/>
        </w:rPr>
        <w:drawing>
          <wp:inline distT="0" distB="0" distL="0" distR="0">
            <wp:extent cx="1691009" cy="749223"/>
            <wp:effectExtent l="0" t="0" r="0" b="0"/>
            <wp:docPr id="1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009" cy="74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8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D</w:t>
      </w:r>
    </w:p>
    <w:p w:rsidR="003B50BB" w:rsidRDefault="00126754">
      <w:pPr>
        <w:spacing w:before="1030"/>
        <w:ind w:right="2"/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2744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651510</wp:posOffset>
                </wp:positionV>
                <wp:extent cx="97790" cy="97155"/>
                <wp:effectExtent l="2540" t="4445" r="4445" b="3175"/>
                <wp:wrapNone/>
                <wp:docPr id="117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026"/>
                          <a:chExt cx="154" cy="153"/>
                        </a:xfrm>
                      </wpg:grpSpPr>
                      <wps:wsp>
                        <wps:cNvPr id="118" name="Freeform 63"/>
                        <wps:cNvSpPr>
                          <a:spLocks/>
                        </wps:cNvSpPr>
                        <wps:spPr bwMode="auto">
                          <a:xfrm>
                            <a:off x="7579" y="1026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026 1026"/>
                              <a:gd name="T3" fmla="*/ 1026 h 153"/>
                              <a:gd name="T4" fmla="+- 0 7606 7579"/>
                              <a:gd name="T5" fmla="*/ T4 w 154"/>
                              <a:gd name="T6" fmla="+- 0 1045 1026"/>
                              <a:gd name="T7" fmla="*/ 1045 h 153"/>
                              <a:gd name="T8" fmla="+- 0 7579 7579"/>
                              <a:gd name="T9" fmla="*/ T8 w 154"/>
                              <a:gd name="T10" fmla="+- 0 1096 1026"/>
                              <a:gd name="T11" fmla="*/ 1096 h 153"/>
                              <a:gd name="T12" fmla="+- 0 7582 7579"/>
                              <a:gd name="T13" fmla="*/ T12 w 154"/>
                              <a:gd name="T14" fmla="+- 0 1120 1026"/>
                              <a:gd name="T15" fmla="*/ 1120 h 153"/>
                              <a:gd name="T16" fmla="+- 0 7621 7579"/>
                              <a:gd name="T17" fmla="*/ T16 w 154"/>
                              <a:gd name="T18" fmla="+- 0 1170 1026"/>
                              <a:gd name="T19" fmla="*/ 1170 h 153"/>
                              <a:gd name="T20" fmla="+- 0 7656 7579"/>
                              <a:gd name="T21" fmla="*/ T20 w 154"/>
                              <a:gd name="T22" fmla="+- 0 1178 1026"/>
                              <a:gd name="T23" fmla="*/ 1178 h 153"/>
                              <a:gd name="T24" fmla="+- 0 7679 7579"/>
                              <a:gd name="T25" fmla="*/ T24 w 154"/>
                              <a:gd name="T26" fmla="+- 0 1175 1026"/>
                              <a:gd name="T27" fmla="*/ 1175 h 153"/>
                              <a:gd name="T28" fmla="+- 0 7698 7579"/>
                              <a:gd name="T29" fmla="*/ T28 w 154"/>
                              <a:gd name="T30" fmla="+- 0 1166 1026"/>
                              <a:gd name="T31" fmla="*/ 1166 h 153"/>
                              <a:gd name="T32" fmla="+- 0 7715 7579"/>
                              <a:gd name="T33" fmla="*/ T32 w 154"/>
                              <a:gd name="T34" fmla="+- 0 1151 1026"/>
                              <a:gd name="T35" fmla="*/ 1151 h 153"/>
                              <a:gd name="T36" fmla="+- 0 7727 7579"/>
                              <a:gd name="T37" fmla="*/ T36 w 154"/>
                              <a:gd name="T38" fmla="+- 0 1133 1026"/>
                              <a:gd name="T39" fmla="*/ 1133 h 153"/>
                              <a:gd name="T40" fmla="+- 0 7733 7579"/>
                              <a:gd name="T41" fmla="*/ T40 w 154"/>
                              <a:gd name="T42" fmla="+- 0 1112 1026"/>
                              <a:gd name="T43" fmla="*/ 1112 h 153"/>
                              <a:gd name="T44" fmla="+- 0 7730 7579"/>
                              <a:gd name="T45" fmla="*/ T44 w 154"/>
                              <a:gd name="T46" fmla="+- 0 1086 1026"/>
                              <a:gd name="T47" fmla="*/ 1086 h 153"/>
                              <a:gd name="T48" fmla="+- 0 7722 7579"/>
                              <a:gd name="T49" fmla="*/ T48 w 154"/>
                              <a:gd name="T50" fmla="+- 0 1064 1026"/>
                              <a:gd name="T51" fmla="*/ 1064 h 153"/>
                              <a:gd name="T52" fmla="+- 0 7710 7579"/>
                              <a:gd name="T53" fmla="*/ T52 w 154"/>
                              <a:gd name="T54" fmla="+- 0 1047 1026"/>
                              <a:gd name="T55" fmla="*/ 1047 h 153"/>
                              <a:gd name="T56" fmla="+- 0 7694 7579"/>
                              <a:gd name="T57" fmla="*/ T56 w 154"/>
                              <a:gd name="T58" fmla="+- 0 1034 1026"/>
                              <a:gd name="T59" fmla="*/ 1034 h 153"/>
                              <a:gd name="T60" fmla="+- 0 7675 7579"/>
                              <a:gd name="T61" fmla="*/ T60 w 154"/>
                              <a:gd name="T62" fmla="+- 0 1026 1026"/>
                              <a:gd name="T63" fmla="*/ 102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507F62" id="Group 62" o:spid="_x0000_s1026" style="position:absolute;margin-left:378.95pt;margin-top:51.3pt;width:7.7pt;height:7.65pt;z-index:-33736;mso-position-horizontal-relative:page" coordorigin="7579,102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">
                <v:shape id="Freeform 63" o:spid="_x0000_s1027" style="position:absolute;left:7579;top:102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" path="m96,l27,19,,70,3,94r39,50l77,152r23,-3l119,140r17,-15l148,107r6,-21l151,60,143,38,131,21,115,8,96,xe" fillcolor="#ed1f24" stroked="f">
                  <v:path arrowok="t" o:connecttype="custom" o:connectlocs="96,1026;27,1045;0,1096;3,1120;42,1170;77,1178;100,1175;119,1166;136,1151;148,1133;154,1112;151,1086;143,1064;131,1047;115,1034;96,1026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2768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572135</wp:posOffset>
            </wp:positionV>
            <wp:extent cx="3657600" cy="612140"/>
            <wp:effectExtent l="0" t="0" r="0" b="0"/>
            <wp:wrapNone/>
            <wp:docPr id="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6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E</w:t>
      </w:r>
    </w:p>
    <w:p w:rsidR="003B50BB" w:rsidRDefault="005E1D8A">
      <w:pPr>
        <w:pStyle w:val="Heading5"/>
        <w:numPr>
          <w:ilvl w:val="0"/>
          <w:numId w:val="2"/>
        </w:numPr>
        <w:tabs>
          <w:tab w:val="left" w:pos="381"/>
        </w:tabs>
        <w:spacing w:before="59"/>
        <w:ind w:left="380" w:hanging="277"/>
        <w:jc w:val="left"/>
        <w:rPr>
          <w:b w:val="0"/>
          <w:bCs w:val="0"/>
        </w:rPr>
      </w:pPr>
      <w:r>
        <w:rPr>
          <w:color w:val="6D6E71"/>
        </w:rPr>
        <w:br w:type="column"/>
      </w:r>
      <w:r>
        <w:rPr>
          <w:color w:val="6D6E71"/>
        </w:rPr>
        <w:t>Video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Module</w:t>
      </w:r>
    </w:p>
    <w:p w:rsidR="003B50BB" w:rsidRDefault="005E1D8A">
      <w:pPr>
        <w:pStyle w:val="BodyText"/>
        <w:spacing w:line="290" w:lineRule="auto"/>
        <w:ind w:left="103" w:right="279"/>
      </w:pPr>
      <w:r>
        <w:rPr>
          <w:color w:val="6D6E71"/>
        </w:rPr>
        <w:t>The video module uses the Plex Medium Blue background color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and the primary call to action button. This module may also be used to contain two videos.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2"/>
        <w:rPr>
          <w:rFonts w:ascii="Helvetica Neue" w:eastAsia="Helvetica Neue" w:hAnsi="Helvetica Neue" w:cs="Helvetica Neue"/>
          <w:sz w:val="23"/>
          <w:szCs w:val="23"/>
        </w:rPr>
      </w:pPr>
    </w:p>
    <w:p w:rsidR="003B50BB" w:rsidRDefault="005E1D8A">
      <w:pPr>
        <w:pStyle w:val="ListParagraph"/>
        <w:numPr>
          <w:ilvl w:val="0"/>
          <w:numId w:val="2"/>
        </w:numPr>
        <w:tabs>
          <w:tab w:val="left" w:pos="389"/>
        </w:tabs>
        <w:spacing w:line="283" w:lineRule="auto"/>
        <w:ind w:right="414" w:firstLine="0"/>
        <w:jc w:val="left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b/>
          <w:color w:val="6D6E71"/>
        </w:rPr>
        <w:t>Monochrome</w:t>
      </w:r>
      <w:r>
        <w:rPr>
          <w:rFonts w:ascii="Helvetica Neue"/>
          <w:b/>
          <w:color w:val="6D6E71"/>
          <w:spacing w:val="-2"/>
        </w:rPr>
        <w:t xml:space="preserve"> </w:t>
      </w:r>
      <w:r>
        <w:rPr>
          <w:rFonts w:ascii="Helvetica Neue"/>
          <w:b/>
          <w:color w:val="6D6E71"/>
        </w:rPr>
        <w:t xml:space="preserve">Thumbnail </w:t>
      </w:r>
      <w:r>
        <w:rPr>
          <w:rFonts w:ascii="Helvetica Neue"/>
          <w:color w:val="6D6E71"/>
          <w:sz w:val="18"/>
        </w:rPr>
        <w:t>The default state for the play icon is 80% Plex Green. For the hover</w:t>
      </w:r>
      <w:r>
        <w:rPr>
          <w:rFonts w:ascii="Helvetica Neue"/>
          <w:color w:val="6D6E71"/>
          <w:spacing w:val="-4"/>
          <w:sz w:val="18"/>
        </w:rPr>
        <w:t xml:space="preserve"> </w:t>
      </w:r>
      <w:r>
        <w:rPr>
          <w:rFonts w:ascii="Helvetica Neue"/>
          <w:color w:val="6D6E71"/>
          <w:sz w:val="18"/>
        </w:rPr>
        <w:t>state, the icon is 80% white.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sz w:val="23"/>
          <w:szCs w:val="23"/>
        </w:rPr>
      </w:pPr>
    </w:p>
    <w:p w:rsidR="003B50BB" w:rsidRDefault="005E1D8A">
      <w:pPr>
        <w:pStyle w:val="Heading5"/>
        <w:numPr>
          <w:ilvl w:val="0"/>
          <w:numId w:val="2"/>
        </w:numPr>
        <w:tabs>
          <w:tab w:val="left" w:pos="389"/>
        </w:tabs>
        <w:ind w:left="388" w:hanging="285"/>
        <w:jc w:val="left"/>
        <w:rPr>
          <w:b w:val="0"/>
          <w:bCs w:val="0"/>
        </w:rPr>
      </w:pPr>
      <w:r>
        <w:rPr>
          <w:color w:val="6D6E71"/>
        </w:rPr>
        <w:t>Color Thumbnail</w:t>
      </w:r>
    </w:p>
    <w:p w:rsidR="003B50BB" w:rsidRDefault="005E1D8A">
      <w:pPr>
        <w:pStyle w:val="BodyText"/>
        <w:spacing w:line="290" w:lineRule="auto"/>
        <w:ind w:left="103" w:right="166"/>
      </w:pPr>
      <w:r>
        <w:rPr>
          <w:color w:val="6D6E71"/>
        </w:rPr>
        <w:t>The default state for the play icon is 80% white. For the hover state, the icon is 100% white.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5E1D8A">
      <w:pPr>
        <w:pStyle w:val="Heading5"/>
        <w:numPr>
          <w:ilvl w:val="0"/>
          <w:numId w:val="2"/>
        </w:numPr>
        <w:tabs>
          <w:tab w:val="left" w:pos="369"/>
        </w:tabs>
        <w:spacing w:before="150"/>
        <w:ind w:left="368" w:hanging="265"/>
        <w:jc w:val="left"/>
        <w:rPr>
          <w:b w:val="0"/>
          <w:bCs w:val="0"/>
        </w:rPr>
      </w:pPr>
      <w:r>
        <w:rPr>
          <w:color w:val="6D6E71"/>
        </w:rPr>
        <w:t>Resource Links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Module</w:t>
      </w:r>
    </w:p>
    <w:p w:rsidR="003B50BB" w:rsidRDefault="00126754">
      <w:pPr>
        <w:pStyle w:val="BodyText"/>
        <w:spacing w:line="290" w:lineRule="auto"/>
        <w:ind w:left="103" w:right="166"/>
      </w:pPr>
      <w:r>
        <w:rPr>
          <w:noProof/>
        </w:rPr>
        <w:drawing>
          <wp:anchor distT="0" distB="0" distL="114300" distR="114300" simplePos="0" relativeHeight="3160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684530</wp:posOffset>
            </wp:positionV>
            <wp:extent cx="3657600" cy="612140"/>
            <wp:effectExtent l="0" t="0" r="0" b="0"/>
            <wp:wrapNone/>
            <wp:docPr id="11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This module is used to display Resources links and cross-links to</w:t>
      </w:r>
      <w:r w:rsidR="005E1D8A">
        <w:rPr>
          <w:color w:val="6D6E71"/>
          <w:spacing w:val="-8"/>
        </w:rPr>
        <w:t xml:space="preserve"> </w:t>
      </w:r>
      <w:r w:rsidR="005E1D8A">
        <w:rPr>
          <w:color w:val="6D6E71"/>
        </w:rPr>
        <w:t>other related pages, and may contain either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2 or 3 blocks of content.</w:t>
      </w:r>
    </w:p>
    <w:p w:rsidR="003B50BB" w:rsidRDefault="003B50BB">
      <w:pPr>
        <w:spacing w:line="290" w:lineRule="auto"/>
        <w:sectPr w:rsidR="003B50BB">
          <w:type w:val="continuous"/>
          <w:pgSz w:w="12240" w:h="15840"/>
          <w:pgMar w:top="1300" w:right="600" w:bottom="280" w:left="1640" w:header="720" w:footer="720" w:gutter="0"/>
          <w:cols w:num="3" w:space="720" w:equalWidth="0">
            <w:col w:w="2767" w:space="330"/>
            <w:col w:w="2961" w:space="442"/>
            <w:col w:w="3500"/>
          </w:cols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sz w:val="17"/>
          <w:szCs w:val="17"/>
        </w:rPr>
      </w:pPr>
    </w:p>
    <w:p w:rsidR="003B50BB" w:rsidRDefault="00126754">
      <w:pPr>
        <w:spacing w:line="20" w:lineRule="exact"/>
        <w:ind w:left="657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5080" r="6350" b="7620"/>
                <wp:docPr id="11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113" name="Group 58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114" name="Freeform 59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0C09027" id="Group 57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">
                <v:group id="Group 58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<v:shape id="Freeform 59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line="20" w:lineRule="exact"/>
        <w:rPr>
          <w:rFonts w:ascii="Helvetica Neue" w:eastAsia="Helvetica Neue" w:hAnsi="Helvetica Neue" w:cs="Helvetica Neue"/>
          <w:sz w:val="2"/>
          <w:szCs w:val="2"/>
        </w:rPr>
        <w:sectPr w:rsidR="003B50BB">
          <w:type w:val="continuous"/>
          <w:pgSz w:w="12240" w:h="15840"/>
          <w:pgMar w:top="1300" w:right="600" w:bottom="280" w:left="164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3B50BB">
      <w:pPr>
        <w:rPr>
          <w:rFonts w:ascii="Helvetica Neue" w:eastAsia="Helvetica Neue" w:hAnsi="Helvetica Neue" w:cs="Helvetica Neue"/>
          <w:sz w:val="26"/>
          <w:szCs w:val="26"/>
        </w:rPr>
        <w:sectPr w:rsidR="003B50BB">
          <w:pgSz w:w="12240" w:h="15840"/>
          <w:pgMar w:top="2340" w:right="600" w:bottom="1600" w:left="1640" w:header="720" w:footer="1420" w:gutter="0"/>
          <w:cols w:space="720"/>
        </w:sectPr>
      </w:pPr>
    </w:p>
    <w:p w:rsidR="003B50BB" w:rsidRDefault="003B50BB">
      <w:pPr>
        <w:spacing w:before="12"/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126754">
      <w:pPr>
        <w:ind w:right="6"/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104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-1905</wp:posOffset>
                </wp:positionV>
                <wp:extent cx="97790" cy="97155"/>
                <wp:effectExtent l="2540" t="3175" r="4445" b="4445"/>
                <wp:wrapNone/>
                <wp:docPr id="110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-3"/>
                          <a:chExt cx="154" cy="153"/>
                        </a:xfrm>
                      </wpg:grpSpPr>
                      <wps:wsp>
                        <wps:cNvPr id="111" name="Freeform 56"/>
                        <wps:cNvSpPr>
                          <a:spLocks/>
                        </wps:cNvSpPr>
                        <wps:spPr bwMode="auto">
                          <a:xfrm>
                            <a:off x="7579" y="-3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-3 -3"/>
                              <a:gd name="T3" fmla="*/ -3 h 153"/>
                              <a:gd name="T4" fmla="+- 0 7606 7579"/>
                              <a:gd name="T5" fmla="*/ T4 w 154"/>
                              <a:gd name="T6" fmla="+- 0 16 -3"/>
                              <a:gd name="T7" fmla="*/ 16 h 153"/>
                              <a:gd name="T8" fmla="+- 0 7579 7579"/>
                              <a:gd name="T9" fmla="*/ T8 w 154"/>
                              <a:gd name="T10" fmla="+- 0 67 -3"/>
                              <a:gd name="T11" fmla="*/ 67 h 153"/>
                              <a:gd name="T12" fmla="+- 0 7582 7579"/>
                              <a:gd name="T13" fmla="*/ T12 w 154"/>
                              <a:gd name="T14" fmla="+- 0 91 -3"/>
                              <a:gd name="T15" fmla="*/ 91 h 153"/>
                              <a:gd name="T16" fmla="+- 0 7621 7579"/>
                              <a:gd name="T17" fmla="*/ T16 w 154"/>
                              <a:gd name="T18" fmla="+- 0 141 -3"/>
                              <a:gd name="T19" fmla="*/ 141 h 153"/>
                              <a:gd name="T20" fmla="+- 0 7656 7579"/>
                              <a:gd name="T21" fmla="*/ T20 w 154"/>
                              <a:gd name="T22" fmla="+- 0 149 -3"/>
                              <a:gd name="T23" fmla="*/ 149 h 153"/>
                              <a:gd name="T24" fmla="+- 0 7679 7579"/>
                              <a:gd name="T25" fmla="*/ T24 w 154"/>
                              <a:gd name="T26" fmla="+- 0 146 -3"/>
                              <a:gd name="T27" fmla="*/ 146 h 153"/>
                              <a:gd name="T28" fmla="+- 0 7698 7579"/>
                              <a:gd name="T29" fmla="*/ T28 w 154"/>
                              <a:gd name="T30" fmla="+- 0 137 -3"/>
                              <a:gd name="T31" fmla="*/ 137 h 153"/>
                              <a:gd name="T32" fmla="+- 0 7715 7579"/>
                              <a:gd name="T33" fmla="*/ T32 w 154"/>
                              <a:gd name="T34" fmla="+- 0 122 -3"/>
                              <a:gd name="T35" fmla="*/ 122 h 153"/>
                              <a:gd name="T36" fmla="+- 0 7727 7579"/>
                              <a:gd name="T37" fmla="*/ T36 w 154"/>
                              <a:gd name="T38" fmla="+- 0 104 -3"/>
                              <a:gd name="T39" fmla="*/ 104 h 153"/>
                              <a:gd name="T40" fmla="+- 0 7733 7579"/>
                              <a:gd name="T41" fmla="*/ T40 w 154"/>
                              <a:gd name="T42" fmla="+- 0 83 -3"/>
                              <a:gd name="T43" fmla="*/ 83 h 153"/>
                              <a:gd name="T44" fmla="+- 0 7730 7579"/>
                              <a:gd name="T45" fmla="*/ T44 w 154"/>
                              <a:gd name="T46" fmla="+- 0 57 -3"/>
                              <a:gd name="T47" fmla="*/ 57 h 153"/>
                              <a:gd name="T48" fmla="+- 0 7722 7579"/>
                              <a:gd name="T49" fmla="*/ T48 w 154"/>
                              <a:gd name="T50" fmla="+- 0 35 -3"/>
                              <a:gd name="T51" fmla="*/ 35 h 153"/>
                              <a:gd name="T52" fmla="+- 0 7710 7579"/>
                              <a:gd name="T53" fmla="*/ T52 w 154"/>
                              <a:gd name="T54" fmla="+- 0 18 -3"/>
                              <a:gd name="T55" fmla="*/ 18 h 153"/>
                              <a:gd name="T56" fmla="+- 0 7694 7579"/>
                              <a:gd name="T57" fmla="*/ T56 w 154"/>
                              <a:gd name="T58" fmla="+- 0 5 -3"/>
                              <a:gd name="T59" fmla="*/ 5 h 153"/>
                              <a:gd name="T60" fmla="+- 0 7675 7579"/>
                              <a:gd name="T61" fmla="*/ T60 w 154"/>
                              <a:gd name="T62" fmla="+- 0 -3 -3"/>
                              <a:gd name="T63" fmla="*/ -3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C08F34" id="Group 55" o:spid="_x0000_s1026" style="position:absolute;margin-left:378.95pt;margin-top:-.15pt;width:7.7pt;height:7.65pt;z-index:-33376;mso-position-horizontal-relative:page" coordorigin="7579,-3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">
                <v:shape id="Freeform 56" o:spid="_x0000_s1027" style="position:absolute;left:7579;top:-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" path="m96,l27,19,,70,3,94r39,50l77,152r23,-3l119,140r17,-15l148,107r6,-21l151,60,143,38,131,21,115,8,96,xe" fillcolor="#ed1f24" stroked="f">
                  <v:path arrowok="t" o:connecttype="custom" o:connectlocs="96,-3;27,16;0,67;3,91;42,141;77,149;100,146;119,137;136,122;148,104;154,83;151,57;143,35;131,18;115,5;96,-3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128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-69215</wp:posOffset>
            </wp:positionV>
            <wp:extent cx="3657600" cy="533400"/>
            <wp:effectExtent l="0" t="0" r="0" b="0"/>
            <wp:wrapNone/>
            <wp:docPr id="1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rFonts w:ascii="Helvetica Neue"/>
          <w:strike/>
          <w:color w:val="FFFFFF"/>
          <w:sz w:val="12"/>
        </w:rPr>
        <w:t xml:space="preserve">   </w:t>
      </w:r>
      <w:r w:rsidR="005E1D8A">
        <w:rPr>
          <w:rFonts w:ascii="Helvetica Neue"/>
          <w:strike/>
          <w:color w:val="FFFFFF"/>
          <w:spacing w:val="-15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F</w:t>
      </w: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sz w:val="11"/>
          <w:szCs w:val="11"/>
        </w:rPr>
      </w:pPr>
    </w:p>
    <w:p w:rsidR="003B50BB" w:rsidRDefault="005E1D8A">
      <w:pPr>
        <w:pStyle w:val="BodyText"/>
        <w:spacing w:before="0"/>
        <w:ind w:left="0" w:right="661"/>
        <w:jc w:val="right"/>
      </w:pPr>
      <w:r>
        <w:rPr>
          <w:color w:val="6D6E71"/>
        </w:rPr>
        <w:t>Hover</w:t>
      </w:r>
    </w:p>
    <w:p w:rsidR="003B50BB" w:rsidRDefault="003B50BB">
      <w:pPr>
        <w:spacing w:before="11"/>
        <w:rPr>
          <w:rFonts w:ascii="Helvetica Neue" w:eastAsia="Helvetica Neue" w:hAnsi="Helvetica Neue" w:cs="Helvetica Neue"/>
          <w:sz w:val="3"/>
          <w:szCs w:val="3"/>
        </w:rPr>
      </w:pPr>
    </w:p>
    <w:p w:rsidR="003B50BB" w:rsidRDefault="005E1D8A">
      <w:pPr>
        <w:spacing w:line="841" w:lineRule="exact"/>
        <w:ind w:left="103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16"/>
          <w:sz w:val="20"/>
          <w:szCs w:val="20"/>
        </w:rPr>
        <w:drawing>
          <wp:inline distT="0" distB="0" distL="0" distR="0">
            <wp:extent cx="3664362" cy="534447"/>
            <wp:effectExtent l="0" t="0" r="0" b="0"/>
            <wp:docPr id="1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362" cy="53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5"/>
        <w:rPr>
          <w:rFonts w:ascii="Helvetica Neue" w:eastAsia="Helvetica Neue" w:hAnsi="Helvetica Neue" w:cs="Helvetica Neue"/>
          <w:sz w:val="13"/>
          <w:szCs w:val="13"/>
        </w:rPr>
      </w:pPr>
    </w:p>
    <w:p w:rsidR="003B50BB" w:rsidRDefault="005E1D8A">
      <w:pPr>
        <w:spacing w:line="832" w:lineRule="exact"/>
        <w:ind w:left="103"/>
        <w:rPr>
          <w:rFonts w:ascii="Helvetica Neue" w:eastAsia="Helvetica Neue" w:hAnsi="Helvetica Neue" w:cs="Helvetica Neue"/>
          <w:sz w:val="20"/>
          <w:szCs w:val="20"/>
        </w:rPr>
      </w:pPr>
      <w:r>
        <w:rPr>
          <w:rFonts w:ascii="Helvetica Neue" w:eastAsia="Helvetica Neue" w:hAnsi="Helvetica Neue" w:cs="Helvetica Neue"/>
          <w:noProof/>
          <w:position w:val="-16"/>
          <w:sz w:val="20"/>
          <w:szCs w:val="20"/>
        </w:rPr>
        <w:drawing>
          <wp:inline distT="0" distB="0" distL="0" distR="0">
            <wp:extent cx="3623769" cy="528542"/>
            <wp:effectExtent l="0" t="0" r="0" b="0"/>
            <wp:docPr id="1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769" cy="5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  <w:sz w:val="15"/>
          <w:szCs w:val="15"/>
        </w:rPr>
      </w:pPr>
    </w:p>
    <w:p w:rsidR="003B50BB" w:rsidRDefault="00126754">
      <w:pPr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008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-2540</wp:posOffset>
                </wp:positionV>
                <wp:extent cx="97790" cy="97155"/>
                <wp:effectExtent l="2540" t="3175" r="4445" b="4445"/>
                <wp:wrapNone/>
                <wp:docPr id="107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-4"/>
                          <a:chExt cx="154" cy="153"/>
                        </a:xfrm>
                      </wpg:grpSpPr>
                      <wps:wsp>
                        <wps:cNvPr id="108" name="Freeform 53"/>
                        <wps:cNvSpPr>
                          <a:spLocks/>
                        </wps:cNvSpPr>
                        <wps:spPr bwMode="auto">
                          <a:xfrm>
                            <a:off x="7579" y="-4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-4 -4"/>
                              <a:gd name="T3" fmla="*/ -4 h 153"/>
                              <a:gd name="T4" fmla="+- 0 7606 7579"/>
                              <a:gd name="T5" fmla="*/ T4 w 154"/>
                              <a:gd name="T6" fmla="+- 0 15 -4"/>
                              <a:gd name="T7" fmla="*/ 15 h 153"/>
                              <a:gd name="T8" fmla="+- 0 7579 7579"/>
                              <a:gd name="T9" fmla="*/ T8 w 154"/>
                              <a:gd name="T10" fmla="+- 0 66 -4"/>
                              <a:gd name="T11" fmla="*/ 66 h 153"/>
                              <a:gd name="T12" fmla="+- 0 7582 7579"/>
                              <a:gd name="T13" fmla="*/ T12 w 154"/>
                              <a:gd name="T14" fmla="+- 0 90 -4"/>
                              <a:gd name="T15" fmla="*/ 90 h 153"/>
                              <a:gd name="T16" fmla="+- 0 7621 7579"/>
                              <a:gd name="T17" fmla="*/ T16 w 154"/>
                              <a:gd name="T18" fmla="+- 0 140 -4"/>
                              <a:gd name="T19" fmla="*/ 140 h 153"/>
                              <a:gd name="T20" fmla="+- 0 7656 7579"/>
                              <a:gd name="T21" fmla="*/ T20 w 154"/>
                              <a:gd name="T22" fmla="+- 0 148 -4"/>
                              <a:gd name="T23" fmla="*/ 148 h 153"/>
                              <a:gd name="T24" fmla="+- 0 7679 7579"/>
                              <a:gd name="T25" fmla="*/ T24 w 154"/>
                              <a:gd name="T26" fmla="+- 0 145 -4"/>
                              <a:gd name="T27" fmla="*/ 145 h 153"/>
                              <a:gd name="T28" fmla="+- 0 7698 7579"/>
                              <a:gd name="T29" fmla="*/ T28 w 154"/>
                              <a:gd name="T30" fmla="+- 0 136 -4"/>
                              <a:gd name="T31" fmla="*/ 136 h 153"/>
                              <a:gd name="T32" fmla="+- 0 7715 7579"/>
                              <a:gd name="T33" fmla="*/ T32 w 154"/>
                              <a:gd name="T34" fmla="+- 0 121 -4"/>
                              <a:gd name="T35" fmla="*/ 121 h 153"/>
                              <a:gd name="T36" fmla="+- 0 7727 7579"/>
                              <a:gd name="T37" fmla="*/ T36 w 154"/>
                              <a:gd name="T38" fmla="+- 0 103 -4"/>
                              <a:gd name="T39" fmla="*/ 103 h 153"/>
                              <a:gd name="T40" fmla="+- 0 7733 7579"/>
                              <a:gd name="T41" fmla="*/ T40 w 154"/>
                              <a:gd name="T42" fmla="+- 0 82 -4"/>
                              <a:gd name="T43" fmla="*/ 82 h 153"/>
                              <a:gd name="T44" fmla="+- 0 7730 7579"/>
                              <a:gd name="T45" fmla="*/ T44 w 154"/>
                              <a:gd name="T46" fmla="+- 0 56 -4"/>
                              <a:gd name="T47" fmla="*/ 56 h 153"/>
                              <a:gd name="T48" fmla="+- 0 7722 7579"/>
                              <a:gd name="T49" fmla="*/ T48 w 154"/>
                              <a:gd name="T50" fmla="+- 0 34 -4"/>
                              <a:gd name="T51" fmla="*/ 34 h 153"/>
                              <a:gd name="T52" fmla="+- 0 7710 7579"/>
                              <a:gd name="T53" fmla="*/ T52 w 154"/>
                              <a:gd name="T54" fmla="+- 0 17 -4"/>
                              <a:gd name="T55" fmla="*/ 17 h 153"/>
                              <a:gd name="T56" fmla="+- 0 7694 7579"/>
                              <a:gd name="T57" fmla="*/ T56 w 154"/>
                              <a:gd name="T58" fmla="+- 0 4 -4"/>
                              <a:gd name="T59" fmla="*/ 4 h 153"/>
                              <a:gd name="T60" fmla="+- 0 7675 7579"/>
                              <a:gd name="T61" fmla="*/ T60 w 154"/>
                              <a:gd name="T62" fmla="+- 0 -4 -4"/>
                              <a:gd name="T63" fmla="*/ -4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18736" id="Group 52" o:spid="_x0000_s1026" style="position:absolute;margin-left:378.95pt;margin-top:-.2pt;width:7.7pt;height:7.65pt;z-index:-33472;mso-position-horizontal-relative:page" coordorigin="7579,-4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">
                <v:shape id="Freeform 53" o:spid="_x0000_s1027" style="position:absolute;left:7579;top:-4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" path="m96,l27,19,,70,3,94r39,50l77,152r23,-3l119,140r17,-15l148,107r6,-21l151,60,143,38,131,21,115,8,96,xe" fillcolor="#ed1f24" stroked="f">
                  <v:path arrowok="t" o:connecttype="custom" o:connectlocs="96,-4;27,15;0,66;3,90;42,140;77,148;100,145;119,136;136,121;148,103;154,82;151,56;143,34;131,17;115,4;96,-4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056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-102870</wp:posOffset>
            </wp:positionV>
            <wp:extent cx="3657600" cy="394970"/>
            <wp:effectExtent l="0" t="0" r="0" b="5080"/>
            <wp:wrapNone/>
            <wp:docPr id="10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5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G</w:t>
      </w: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rPr>
          <w:rFonts w:ascii="Helvetica Neue" w:eastAsia="Helvetica Neue" w:hAnsi="Helvetica Neue" w:cs="Helvetica Neue"/>
          <w:sz w:val="12"/>
          <w:szCs w:val="12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9"/>
          <w:szCs w:val="9"/>
        </w:rPr>
      </w:pPr>
    </w:p>
    <w:p w:rsidR="003B50BB" w:rsidRDefault="00126754">
      <w:pPr>
        <w:jc w:val="right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03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-2540</wp:posOffset>
                </wp:positionV>
                <wp:extent cx="97790" cy="97155"/>
                <wp:effectExtent l="2540" t="1905" r="4445" b="5715"/>
                <wp:wrapNone/>
                <wp:docPr id="104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-4"/>
                          <a:chExt cx="154" cy="153"/>
                        </a:xfrm>
                      </wpg:grpSpPr>
                      <wps:wsp>
                        <wps:cNvPr id="105" name="Freeform 50"/>
                        <wps:cNvSpPr>
                          <a:spLocks/>
                        </wps:cNvSpPr>
                        <wps:spPr bwMode="auto">
                          <a:xfrm>
                            <a:off x="7579" y="-4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-4 -4"/>
                              <a:gd name="T3" fmla="*/ -4 h 153"/>
                              <a:gd name="T4" fmla="+- 0 7606 7579"/>
                              <a:gd name="T5" fmla="*/ T4 w 154"/>
                              <a:gd name="T6" fmla="+- 0 15 -4"/>
                              <a:gd name="T7" fmla="*/ 15 h 153"/>
                              <a:gd name="T8" fmla="+- 0 7579 7579"/>
                              <a:gd name="T9" fmla="*/ T8 w 154"/>
                              <a:gd name="T10" fmla="+- 0 66 -4"/>
                              <a:gd name="T11" fmla="*/ 66 h 153"/>
                              <a:gd name="T12" fmla="+- 0 7582 7579"/>
                              <a:gd name="T13" fmla="*/ T12 w 154"/>
                              <a:gd name="T14" fmla="+- 0 90 -4"/>
                              <a:gd name="T15" fmla="*/ 90 h 153"/>
                              <a:gd name="T16" fmla="+- 0 7621 7579"/>
                              <a:gd name="T17" fmla="*/ T16 w 154"/>
                              <a:gd name="T18" fmla="+- 0 140 -4"/>
                              <a:gd name="T19" fmla="*/ 140 h 153"/>
                              <a:gd name="T20" fmla="+- 0 7656 7579"/>
                              <a:gd name="T21" fmla="*/ T20 w 154"/>
                              <a:gd name="T22" fmla="+- 0 148 -4"/>
                              <a:gd name="T23" fmla="*/ 148 h 153"/>
                              <a:gd name="T24" fmla="+- 0 7679 7579"/>
                              <a:gd name="T25" fmla="*/ T24 w 154"/>
                              <a:gd name="T26" fmla="+- 0 145 -4"/>
                              <a:gd name="T27" fmla="*/ 145 h 153"/>
                              <a:gd name="T28" fmla="+- 0 7698 7579"/>
                              <a:gd name="T29" fmla="*/ T28 w 154"/>
                              <a:gd name="T30" fmla="+- 0 136 -4"/>
                              <a:gd name="T31" fmla="*/ 136 h 153"/>
                              <a:gd name="T32" fmla="+- 0 7715 7579"/>
                              <a:gd name="T33" fmla="*/ T32 w 154"/>
                              <a:gd name="T34" fmla="+- 0 121 -4"/>
                              <a:gd name="T35" fmla="*/ 121 h 153"/>
                              <a:gd name="T36" fmla="+- 0 7727 7579"/>
                              <a:gd name="T37" fmla="*/ T36 w 154"/>
                              <a:gd name="T38" fmla="+- 0 103 -4"/>
                              <a:gd name="T39" fmla="*/ 103 h 153"/>
                              <a:gd name="T40" fmla="+- 0 7733 7579"/>
                              <a:gd name="T41" fmla="*/ T40 w 154"/>
                              <a:gd name="T42" fmla="+- 0 82 -4"/>
                              <a:gd name="T43" fmla="*/ 82 h 153"/>
                              <a:gd name="T44" fmla="+- 0 7730 7579"/>
                              <a:gd name="T45" fmla="*/ T44 w 154"/>
                              <a:gd name="T46" fmla="+- 0 56 -4"/>
                              <a:gd name="T47" fmla="*/ 56 h 153"/>
                              <a:gd name="T48" fmla="+- 0 7722 7579"/>
                              <a:gd name="T49" fmla="*/ T48 w 154"/>
                              <a:gd name="T50" fmla="+- 0 34 -4"/>
                              <a:gd name="T51" fmla="*/ 34 h 153"/>
                              <a:gd name="T52" fmla="+- 0 7710 7579"/>
                              <a:gd name="T53" fmla="*/ T52 w 154"/>
                              <a:gd name="T54" fmla="+- 0 17 -4"/>
                              <a:gd name="T55" fmla="*/ 17 h 153"/>
                              <a:gd name="T56" fmla="+- 0 7694 7579"/>
                              <a:gd name="T57" fmla="*/ T56 w 154"/>
                              <a:gd name="T58" fmla="+- 0 4 -4"/>
                              <a:gd name="T59" fmla="*/ 4 h 153"/>
                              <a:gd name="T60" fmla="+- 0 7675 7579"/>
                              <a:gd name="T61" fmla="*/ T60 w 154"/>
                              <a:gd name="T62" fmla="+- 0 -4 -4"/>
                              <a:gd name="T63" fmla="*/ -4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73CC8" id="Group 49" o:spid="_x0000_s1026" style="position:absolute;margin-left:378.95pt;margin-top:-.2pt;width:7.7pt;height:7.65pt;z-index:-33448;mso-position-horizontal-relative:page" coordorigin="7579,-4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">
                <v:shape id="Freeform 50" o:spid="_x0000_s1027" style="position:absolute;left:7579;top:-4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" path="m96,l27,19,,70,3,94r39,50l77,152r23,-3l119,140r17,-15l148,107r6,-21l151,60,143,38,131,21,115,8,96,xe" fillcolor="#ed1f24" stroked="f">
                  <v:path arrowok="t" o:connecttype="custom" o:connectlocs="96,-4;27,15;0,66;3,90;42,140;77,148;100,145;119,136;136,121;148,103;154,82;151,56;143,34;131,17;115,4;96,-4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080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-182880</wp:posOffset>
            </wp:positionV>
            <wp:extent cx="3657600" cy="612140"/>
            <wp:effectExtent l="0" t="0" r="0" b="0"/>
            <wp:wrapNone/>
            <wp:docPr id="10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7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H</w:t>
      </w:r>
    </w:p>
    <w:p w:rsidR="003B50BB" w:rsidRDefault="005E1D8A">
      <w:pPr>
        <w:pStyle w:val="Heading5"/>
        <w:numPr>
          <w:ilvl w:val="0"/>
          <w:numId w:val="2"/>
        </w:numPr>
        <w:tabs>
          <w:tab w:val="left" w:pos="722"/>
        </w:tabs>
        <w:spacing w:before="59"/>
        <w:ind w:left="722" w:hanging="219"/>
        <w:jc w:val="left"/>
        <w:rPr>
          <w:b w:val="0"/>
          <w:bCs w:val="0"/>
        </w:rPr>
      </w:pPr>
      <w:r>
        <w:rPr>
          <w:color w:val="6D6E71"/>
        </w:rPr>
        <w:br w:type="column"/>
      </w:r>
      <w:r>
        <w:rPr>
          <w:color w:val="6D6E71"/>
        </w:rPr>
        <w:t>Call to Action Module</w:t>
      </w:r>
    </w:p>
    <w:p w:rsidR="003B50BB" w:rsidRDefault="005E1D8A">
      <w:pPr>
        <w:pStyle w:val="BodyText"/>
        <w:spacing w:line="290" w:lineRule="auto"/>
        <w:ind w:left="503"/>
      </w:pPr>
      <w:r>
        <w:rPr>
          <w:color w:val="6D6E71"/>
        </w:rPr>
        <w:t>This module is used to display calls to action in the footer section of the page, and may contain either 1 or 2 blocks of content. For the hover state, the button text color changes to Plex Blue.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21"/>
          <w:szCs w:val="21"/>
        </w:rPr>
      </w:pPr>
    </w:p>
    <w:p w:rsidR="003B50BB" w:rsidRDefault="005E1D8A">
      <w:pPr>
        <w:pStyle w:val="Heading5"/>
        <w:numPr>
          <w:ilvl w:val="0"/>
          <w:numId w:val="2"/>
        </w:numPr>
        <w:tabs>
          <w:tab w:val="left" w:pos="794"/>
        </w:tabs>
        <w:ind w:left="793" w:hanging="290"/>
        <w:jc w:val="left"/>
        <w:rPr>
          <w:b w:val="0"/>
          <w:bCs w:val="0"/>
        </w:rPr>
      </w:pPr>
      <w:r>
        <w:rPr>
          <w:color w:val="6D6E71"/>
        </w:rPr>
        <w:t>Statistics Module</w:t>
      </w:r>
    </w:p>
    <w:p w:rsidR="003B50BB" w:rsidRDefault="005E1D8A">
      <w:pPr>
        <w:pStyle w:val="BodyText"/>
        <w:spacing w:line="290" w:lineRule="auto"/>
        <w:ind w:left="503" w:right="183"/>
        <w:jc w:val="both"/>
      </w:pPr>
      <w:r>
        <w:rPr>
          <w:color w:val="6D6E71"/>
        </w:rPr>
        <w:t>The statistics module is used to display numerical data. Use statistics icons that suit the character of the data.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5"/>
        <w:rPr>
          <w:rFonts w:ascii="Helvetica Neue" w:eastAsia="Helvetica Neue" w:hAnsi="Helvetica Neue" w:cs="Helvetica Neue"/>
        </w:rPr>
      </w:pPr>
    </w:p>
    <w:p w:rsidR="003B50BB" w:rsidRDefault="005E1D8A">
      <w:pPr>
        <w:pStyle w:val="ListParagraph"/>
        <w:numPr>
          <w:ilvl w:val="0"/>
          <w:numId w:val="2"/>
        </w:numPr>
        <w:tabs>
          <w:tab w:val="left" w:pos="790"/>
        </w:tabs>
        <w:spacing w:line="285" w:lineRule="auto"/>
        <w:ind w:left="503" w:right="163" w:firstLine="0"/>
        <w:jc w:val="left"/>
        <w:rPr>
          <w:rFonts w:ascii="Helvetica Neue" w:eastAsia="Helvetica Neue" w:hAnsi="Helvetica Neue" w:cs="Helvetica Neue"/>
          <w:sz w:val="18"/>
          <w:szCs w:val="18"/>
        </w:rPr>
      </w:pPr>
      <w:r>
        <w:rPr>
          <w:rFonts w:ascii="Helvetica Neue"/>
          <w:b/>
          <w:color w:val="6D6E71"/>
        </w:rPr>
        <w:t xml:space="preserve">Sub-Category Links Module </w:t>
      </w:r>
      <w:r>
        <w:rPr>
          <w:rFonts w:ascii="Helvetica Neue"/>
          <w:color w:val="6D6E71"/>
          <w:sz w:val="18"/>
        </w:rPr>
        <w:t>The Sub-Category Links Module is used to display links to sub-pages. It appears in the main content area of</w:t>
      </w:r>
      <w:r>
        <w:rPr>
          <w:rFonts w:ascii="Helvetica Neue"/>
          <w:color w:val="6D6E71"/>
          <w:spacing w:val="-2"/>
          <w:sz w:val="18"/>
        </w:rPr>
        <w:t xml:space="preserve"> </w:t>
      </w:r>
      <w:r>
        <w:rPr>
          <w:rFonts w:ascii="Helvetica Neue"/>
          <w:color w:val="6D6E71"/>
          <w:sz w:val="18"/>
        </w:rPr>
        <w:t>landing pages.</w:t>
      </w:r>
    </w:p>
    <w:p w:rsidR="003B50BB" w:rsidRDefault="003B50BB">
      <w:pPr>
        <w:spacing w:line="285" w:lineRule="auto"/>
        <w:rPr>
          <w:rFonts w:ascii="Helvetica Neue" w:eastAsia="Helvetica Neue" w:hAnsi="Helvetica Neue" w:cs="Helvetica Neue"/>
          <w:sz w:val="18"/>
          <w:szCs w:val="18"/>
        </w:rPr>
        <w:sectPr w:rsidR="003B50BB">
          <w:type w:val="continuous"/>
          <w:pgSz w:w="12240" w:h="15840"/>
          <w:pgMar w:top="1300" w:right="600" w:bottom="280" w:left="1640" w:header="720" w:footer="720" w:gutter="0"/>
          <w:cols w:num="2" w:space="720" w:equalWidth="0">
            <w:col w:w="6060" w:space="40"/>
            <w:col w:w="3900"/>
          </w:cols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11"/>
          <w:szCs w:val="11"/>
        </w:rPr>
      </w:pPr>
    </w:p>
    <w:p w:rsidR="003B50BB" w:rsidRDefault="00126754">
      <w:pPr>
        <w:spacing w:line="20" w:lineRule="exact"/>
        <w:ind w:left="657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4445" r="6350" b="8255"/>
                <wp:docPr id="100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101" name="Group 46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102" name="Freeform 47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AA96B02" id="Group 45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">
                <v:group id="Group 46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Freeform 47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line="20" w:lineRule="exact"/>
        <w:rPr>
          <w:rFonts w:ascii="Helvetica Neue" w:eastAsia="Helvetica Neue" w:hAnsi="Helvetica Neue" w:cs="Helvetica Neue"/>
          <w:sz w:val="2"/>
          <w:szCs w:val="2"/>
        </w:rPr>
        <w:sectPr w:rsidR="003B50BB">
          <w:type w:val="continuous"/>
          <w:pgSz w:w="12240" w:h="15840"/>
          <w:pgMar w:top="1300" w:right="600" w:bottom="280" w:left="1640" w:header="720" w:footer="72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pStyle w:val="Heading5"/>
        <w:tabs>
          <w:tab w:val="left" w:pos="6603"/>
        </w:tabs>
        <w:spacing w:before="59" w:line="237" w:lineRule="exact"/>
        <w:ind w:left="5863" w:right="140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248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165100</wp:posOffset>
                </wp:positionV>
                <wp:extent cx="97790" cy="97155"/>
                <wp:effectExtent l="2540" t="8255" r="4445" b="8890"/>
                <wp:wrapNone/>
                <wp:docPr id="98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260"/>
                          <a:chExt cx="154" cy="153"/>
                        </a:xfrm>
                      </wpg:grpSpPr>
                      <wps:wsp>
                        <wps:cNvPr id="99" name="Freeform 44"/>
                        <wps:cNvSpPr>
                          <a:spLocks/>
                        </wps:cNvSpPr>
                        <wps:spPr bwMode="auto">
                          <a:xfrm>
                            <a:off x="7579" y="260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260 260"/>
                              <a:gd name="T3" fmla="*/ 260 h 153"/>
                              <a:gd name="T4" fmla="+- 0 7606 7579"/>
                              <a:gd name="T5" fmla="*/ T4 w 154"/>
                              <a:gd name="T6" fmla="+- 0 279 260"/>
                              <a:gd name="T7" fmla="*/ 279 h 153"/>
                              <a:gd name="T8" fmla="+- 0 7579 7579"/>
                              <a:gd name="T9" fmla="*/ T8 w 154"/>
                              <a:gd name="T10" fmla="+- 0 330 260"/>
                              <a:gd name="T11" fmla="*/ 330 h 153"/>
                              <a:gd name="T12" fmla="+- 0 7582 7579"/>
                              <a:gd name="T13" fmla="*/ T12 w 154"/>
                              <a:gd name="T14" fmla="+- 0 354 260"/>
                              <a:gd name="T15" fmla="*/ 354 h 153"/>
                              <a:gd name="T16" fmla="+- 0 7621 7579"/>
                              <a:gd name="T17" fmla="*/ T16 w 154"/>
                              <a:gd name="T18" fmla="+- 0 404 260"/>
                              <a:gd name="T19" fmla="*/ 404 h 153"/>
                              <a:gd name="T20" fmla="+- 0 7656 7579"/>
                              <a:gd name="T21" fmla="*/ T20 w 154"/>
                              <a:gd name="T22" fmla="+- 0 412 260"/>
                              <a:gd name="T23" fmla="*/ 412 h 153"/>
                              <a:gd name="T24" fmla="+- 0 7679 7579"/>
                              <a:gd name="T25" fmla="*/ T24 w 154"/>
                              <a:gd name="T26" fmla="+- 0 409 260"/>
                              <a:gd name="T27" fmla="*/ 409 h 153"/>
                              <a:gd name="T28" fmla="+- 0 7698 7579"/>
                              <a:gd name="T29" fmla="*/ T28 w 154"/>
                              <a:gd name="T30" fmla="+- 0 399 260"/>
                              <a:gd name="T31" fmla="*/ 399 h 153"/>
                              <a:gd name="T32" fmla="+- 0 7715 7579"/>
                              <a:gd name="T33" fmla="*/ T32 w 154"/>
                              <a:gd name="T34" fmla="+- 0 385 260"/>
                              <a:gd name="T35" fmla="*/ 385 h 153"/>
                              <a:gd name="T36" fmla="+- 0 7727 7579"/>
                              <a:gd name="T37" fmla="*/ T36 w 154"/>
                              <a:gd name="T38" fmla="+- 0 367 260"/>
                              <a:gd name="T39" fmla="*/ 367 h 153"/>
                              <a:gd name="T40" fmla="+- 0 7733 7579"/>
                              <a:gd name="T41" fmla="*/ T40 w 154"/>
                              <a:gd name="T42" fmla="+- 0 345 260"/>
                              <a:gd name="T43" fmla="*/ 345 h 153"/>
                              <a:gd name="T44" fmla="+- 0 7730 7579"/>
                              <a:gd name="T45" fmla="*/ T44 w 154"/>
                              <a:gd name="T46" fmla="+- 0 320 260"/>
                              <a:gd name="T47" fmla="*/ 320 h 153"/>
                              <a:gd name="T48" fmla="+- 0 7722 7579"/>
                              <a:gd name="T49" fmla="*/ T48 w 154"/>
                              <a:gd name="T50" fmla="+- 0 298 260"/>
                              <a:gd name="T51" fmla="*/ 298 h 153"/>
                              <a:gd name="T52" fmla="+- 0 7710 7579"/>
                              <a:gd name="T53" fmla="*/ T52 w 154"/>
                              <a:gd name="T54" fmla="+- 0 280 260"/>
                              <a:gd name="T55" fmla="*/ 280 h 153"/>
                              <a:gd name="T56" fmla="+- 0 7694 7579"/>
                              <a:gd name="T57" fmla="*/ T56 w 154"/>
                              <a:gd name="T58" fmla="+- 0 267 260"/>
                              <a:gd name="T59" fmla="*/ 267 h 153"/>
                              <a:gd name="T60" fmla="+- 0 7675 7579"/>
                              <a:gd name="T61" fmla="*/ T60 w 154"/>
                              <a:gd name="T62" fmla="+- 0 260 260"/>
                              <a:gd name="T63" fmla="*/ 260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39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5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0"/>
                                </a:lnTo>
                                <a:lnTo>
                                  <a:pt x="115" y="7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C9F3C" id="Group 43" o:spid="_x0000_s1026" style="position:absolute;margin-left:378.95pt;margin-top:13pt;width:7.7pt;height:7.65pt;z-index:-33232;mso-position-horizontal-relative:page" coordorigin="7579,260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">
                <v:shape id="Freeform 44" o:spid="_x0000_s1027" style="position:absolute;left:7579;top:260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" path="m96,l27,19,,70,3,94r39,50l77,152r23,-3l119,139r17,-14l148,107r6,-22l151,60,143,38,131,20,115,7,96,xe" fillcolor="#ed1f24" stroked="f">
                  <v:path arrowok="t" o:connecttype="custom" o:connectlocs="96,260;27,279;0,330;3,354;42,404;77,412;100,409;119,399;136,385;148,367;154,345;151,320;143,298;131,280;115,267;96,260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272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64135</wp:posOffset>
            </wp:positionV>
            <wp:extent cx="3657600" cy="2849880"/>
            <wp:effectExtent l="0" t="0" r="0" b="7620"/>
            <wp:wrapNone/>
            <wp:docPr id="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  <w:u w:val="single" w:color="ED1F24"/>
        </w:rPr>
        <w:t xml:space="preserve">  </w:t>
      </w:r>
      <w:r w:rsidR="005E1D8A">
        <w:rPr>
          <w:color w:val="6D6E71"/>
          <w:spacing w:val="10"/>
          <w:u w:val="single" w:color="ED1F24"/>
        </w:rPr>
        <w:t xml:space="preserve"> </w:t>
      </w:r>
      <w:r w:rsidR="005E1D8A">
        <w:rPr>
          <w:color w:val="6D6E71"/>
        </w:rPr>
        <w:tab/>
        <w:t>I. Product Lines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Module</w:t>
      </w:r>
    </w:p>
    <w:p w:rsidR="003B50BB" w:rsidRDefault="005E1D8A">
      <w:pPr>
        <w:spacing w:line="90" w:lineRule="exact"/>
        <w:ind w:left="2028"/>
        <w:jc w:val="center"/>
        <w:rPr>
          <w:rFonts w:ascii="Helvetica Neue" w:eastAsia="Helvetica Neue" w:hAnsi="Helvetica Neue" w:cs="Helvetica Neue"/>
          <w:sz w:val="12"/>
          <w:szCs w:val="12"/>
        </w:rPr>
      </w:pPr>
      <w:r>
        <w:rPr>
          <w:rFonts w:ascii="Helvetica Neue"/>
          <w:color w:val="FFFFFF"/>
          <w:sz w:val="12"/>
        </w:rPr>
        <w:t>I</w:t>
      </w:r>
    </w:p>
    <w:p w:rsidR="003B50BB" w:rsidRDefault="005E1D8A">
      <w:pPr>
        <w:pStyle w:val="BodyText"/>
        <w:spacing w:before="0" w:line="193" w:lineRule="exact"/>
        <w:ind w:left="6603" w:right="140"/>
      </w:pPr>
      <w:r>
        <w:rPr>
          <w:color w:val="6D6E71"/>
        </w:rPr>
        <w:t>The product lines module is used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to</w:t>
      </w:r>
    </w:p>
    <w:p w:rsidR="003B50BB" w:rsidRDefault="005E1D8A">
      <w:pPr>
        <w:pStyle w:val="BodyText"/>
        <w:spacing w:before="45" w:line="290" w:lineRule="auto"/>
        <w:ind w:left="6603" w:right="230"/>
      </w:pPr>
      <w:r>
        <w:rPr>
          <w:color w:val="6D6E71"/>
        </w:rPr>
        <w:t>display core product categories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 xml:space="preserve">and link to category detail pages. The preferred layout is 4 items per </w:t>
      </w:r>
      <w:r>
        <w:rPr>
          <w:color w:val="6D6E71"/>
          <w:spacing w:val="-4"/>
        </w:rPr>
        <w:t>row,</w:t>
      </w:r>
      <w:r>
        <w:rPr>
          <w:color w:val="6D6E71"/>
          <w:spacing w:val="-5"/>
        </w:rPr>
        <w:t xml:space="preserve"> </w:t>
      </w:r>
      <w:r>
        <w:rPr>
          <w:color w:val="6D6E71"/>
        </w:rPr>
        <w:t>but in cases where there are only 2 items</w:t>
      </w:r>
      <w:r>
        <w:rPr>
          <w:color w:val="6D6E71"/>
          <w:spacing w:val="-12"/>
        </w:rPr>
        <w:t xml:space="preserve"> </w:t>
      </w:r>
      <w:r>
        <w:rPr>
          <w:color w:val="6D6E71"/>
        </w:rPr>
        <w:t xml:space="preserve">in a </w:t>
      </w:r>
      <w:r>
        <w:rPr>
          <w:color w:val="6D6E71"/>
          <w:spacing w:val="-4"/>
        </w:rPr>
        <w:t xml:space="preserve">row, </w:t>
      </w:r>
      <w:r>
        <w:rPr>
          <w:color w:val="6D6E71"/>
        </w:rPr>
        <w:t>a call to action module may</w:t>
      </w:r>
      <w:r>
        <w:rPr>
          <w:color w:val="6D6E71"/>
          <w:spacing w:val="5"/>
        </w:rPr>
        <w:t xml:space="preserve"> </w:t>
      </w:r>
      <w:r>
        <w:rPr>
          <w:color w:val="6D6E71"/>
        </w:rPr>
        <w:t>be substituted for the other 2 items.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2"/>
        <w:rPr>
          <w:rFonts w:ascii="Helvetica Neue" w:eastAsia="Helvetica Neue" w:hAnsi="Helvetica Neue" w:cs="Helvetica Neue"/>
          <w:sz w:val="21"/>
          <w:szCs w:val="21"/>
        </w:rPr>
      </w:pPr>
    </w:p>
    <w:p w:rsidR="003B50BB" w:rsidRDefault="00126754">
      <w:pPr>
        <w:pStyle w:val="Heading5"/>
        <w:numPr>
          <w:ilvl w:val="1"/>
          <w:numId w:val="2"/>
        </w:numPr>
        <w:tabs>
          <w:tab w:val="left" w:pos="6848"/>
        </w:tabs>
        <w:ind w:right="140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503283200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22860</wp:posOffset>
            </wp:positionV>
            <wp:extent cx="3657600" cy="1630045"/>
            <wp:effectExtent l="0" t="0" r="0" b="8255"/>
            <wp:wrapNone/>
            <wp:docPr id="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Industry Links Module</w:t>
      </w:r>
    </w:p>
    <w:p w:rsidR="003B50BB" w:rsidRDefault="00126754">
      <w:pPr>
        <w:pStyle w:val="BodyText"/>
        <w:tabs>
          <w:tab w:val="left" w:pos="6603"/>
        </w:tabs>
        <w:spacing w:before="24" w:line="290" w:lineRule="auto"/>
        <w:ind w:left="6603" w:right="230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15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13970</wp:posOffset>
                </wp:positionV>
                <wp:extent cx="97790" cy="97155"/>
                <wp:effectExtent l="2540" t="3175" r="4445" b="4445"/>
                <wp:wrapNone/>
                <wp:docPr id="94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22"/>
                          <a:chExt cx="154" cy="153"/>
                        </a:xfrm>
                      </wpg:grpSpPr>
                      <wps:wsp>
                        <wps:cNvPr id="95" name="Freeform 40"/>
                        <wps:cNvSpPr>
                          <a:spLocks/>
                        </wps:cNvSpPr>
                        <wps:spPr bwMode="auto">
                          <a:xfrm>
                            <a:off x="7579" y="22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22 22"/>
                              <a:gd name="T3" fmla="*/ 22 h 153"/>
                              <a:gd name="T4" fmla="+- 0 7606 7579"/>
                              <a:gd name="T5" fmla="*/ T4 w 154"/>
                              <a:gd name="T6" fmla="+- 0 41 22"/>
                              <a:gd name="T7" fmla="*/ 41 h 153"/>
                              <a:gd name="T8" fmla="+- 0 7579 7579"/>
                              <a:gd name="T9" fmla="*/ T8 w 154"/>
                              <a:gd name="T10" fmla="+- 0 92 22"/>
                              <a:gd name="T11" fmla="*/ 92 h 153"/>
                              <a:gd name="T12" fmla="+- 0 7582 7579"/>
                              <a:gd name="T13" fmla="*/ T12 w 154"/>
                              <a:gd name="T14" fmla="+- 0 116 22"/>
                              <a:gd name="T15" fmla="*/ 116 h 153"/>
                              <a:gd name="T16" fmla="+- 0 7621 7579"/>
                              <a:gd name="T17" fmla="*/ T16 w 154"/>
                              <a:gd name="T18" fmla="+- 0 166 22"/>
                              <a:gd name="T19" fmla="*/ 166 h 153"/>
                              <a:gd name="T20" fmla="+- 0 7656 7579"/>
                              <a:gd name="T21" fmla="*/ T20 w 154"/>
                              <a:gd name="T22" fmla="+- 0 175 22"/>
                              <a:gd name="T23" fmla="*/ 175 h 153"/>
                              <a:gd name="T24" fmla="+- 0 7679 7579"/>
                              <a:gd name="T25" fmla="*/ T24 w 154"/>
                              <a:gd name="T26" fmla="+- 0 171 22"/>
                              <a:gd name="T27" fmla="*/ 171 h 153"/>
                              <a:gd name="T28" fmla="+- 0 7698 7579"/>
                              <a:gd name="T29" fmla="*/ T28 w 154"/>
                              <a:gd name="T30" fmla="+- 0 162 22"/>
                              <a:gd name="T31" fmla="*/ 162 h 153"/>
                              <a:gd name="T32" fmla="+- 0 7715 7579"/>
                              <a:gd name="T33" fmla="*/ T32 w 154"/>
                              <a:gd name="T34" fmla="+- 0 148 22"/>
                              <a:gd name="T35" fmla="*/ 148 h 153"/>
                              <a:gd name="T36" fmla="+- 0 7727 7579"/>
                              <a:gd name="T37" fmla="*/ T36 w 154"/>
                              <a:gd name="T38" fmla="+- 0 129 22"/>
                              <a:gd name="T39" fmla="*/ 129 h 153"/>
                              <a:gd name="T40" fmla="+- 0 7733 7579"/>
                              <a:gd name="T41" fmla="*/ T40 w 154"/>
                              <a:gd name="T42" fmla="+- 0 108 22"/>
                              <a:gd name="T43" fmla="*/ 108 h 153"/>
                              <a:gd name="T44" fmla="+- 0 7730 7579"/>
                              <a:gd name="T45" fmla="*/ T44 w 154"/>
                              <a:gd name="T46" fmla="+- 0 83 22"/>
                              <a:gd name="T47" fmla="*/ 83 h 153"/>
                              <a:gd name="T48" fmla="+- 0 7722 7579"/>
                              <a:gd name="T49" fmla="*/ T48 w 154"/>
                              <a:gd name="T50" fmla="+- 0 61 22"/>
                              <a:gd name="T51" fmla="*/ 61 h 153"/>
                              <a:gd name="T52" fmla="+- 0 7710 7579"/>
                              <a:gd name="T53" fmla="*/ T52 w 154"/>
                              <a:gd name="T54" fmla="+- 0 43 22"/>
                              <a:gd name="T55" fmla="*/ 43 h 153"/>
                              <a:gd name="T56" fmla="+- 0 7694 7579"/>
                              <a:gd name="T57" fmla="*/ T56 w 154"/>
                              <a:gd name="T58" fmla="+- 0 30 22"/>
                              <a:gd name="T59" fmla="*/ 30 h 153"/>
                              <a:gd name="T60" fmla="+- 0 7675 7579"/>
                              <a:gd name="T61" fmla="*/ T60 w 154"/>
                              <a:gd name="T62" fmla="+- 0 22 22"/>
                              <a:gd name="T63" fmla="*/ 22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F3CE50" id="Group 39" o:spid="_x0000_s1026" style="position:absolute;margin-left:378.95pt;margin-top:1.1pt;width:7.7pt;height:7.65pt;z-index:-33328;mso-position-horizontal-relative:page" coordorigin="7579,22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">
                <v:shape id="Freeform 40" o:spid="_x0000_s1027" style="position:absolute;left:7579;top:22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" path="m96,l27,19,,70,3,94r39,50l77,153r23,-4l119,140r17,-14l148,107r6,-21l151,61,143,39,131,21,115,8,96,xe" fillcolor="#ed1f24" stroked="f">
                  <v:path arrowok="t" o:connecttype="custom" o:connectlocs="96,22;27,41;0,92;3,116;42,166;77,175;100,171;119,162;136,148;148,129;154,108;151,83;143,61;131,43;115,30;96,22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strike/>
          <w:color w:val="FFFFFF"/>
          <w:position w:val="7"/>
          <w:sz w:val="12"/>
        </w:rPr>
        <w:t xml:space="preserve">   </w:t>
      </w:r>
      <w:r w:rsidR="005E1D8A">
        <w:rPr>
          <w:strike/>
          <w:color w:val="FFFFFF"/>
          <w:spacing w:val="-12"/>
          <w:position w:val="7"/>
          <w:sz w:val="12"/>
        </w:rPr>
        <w:t xml:space="preserve"> </w:t>
      </w:r>
      <w:r w:rsidR="005E1D8A">
        <w:rPr>
          <w:strike/>
          <w:color w:val="FFFFFF"/>
          <w:position w:val="7"/>
          <w:sz w:val="12"/>
        </w:rPr>
        <w:t>J</w:t>
      </w:r>
      <w:r w:rsidR="005E1D8A">
        <w:rPr>
          <w:color w:val="FFFFFF"/>
          <w:position w:val="7"/>
          <w:sz w:val="12"/>
        </w:rPr>
        <w:tab/>
      </w:r>
      <w:r w:rsidR="005E1D8A">
        <w:rPr>
          <w:color w:val="6D6E71"/>
        </w:rPr>
        <w:t>This module is used to display links to Industry detail pages on landing pages. It uses the blue industry icons which correspond to particular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industries.</w:t>
      </w:r>
    </w:p>
    <w:p w:rsidR="003B50BB" w:rsidRDefault="005E1D8A">
      <w:pPr>
        <w:pStyle w:val="BodyText"/>
        <w:spacing w:before="1" w:line="290" w:lineRule="auto"/>
        <w:ind w:left="6603" w:right="330"/>
      </w:pPr>
      <w:r>
        <w:rPr>
          <w:color w:val="6D6E71"/>
        </w:rPr>
        <w:t>When there are more than 6</w:t>
      </w:r>
      <w:r>
        <w:rPr>
          <w:color w:val="6D6E71"/>
          <w:spacing w:val="-12"/>
        </w:rPr>
        <w:t xml:space="preserve"> </w:t>
      </w:r>
      <w:r>
        <w:rPr>
          <w:color w:val="6D6E71"/>
        </w:rPr>
        <w:t>industries to display, use the “Learn More”</w:t>
      </w:r>
      <w:r>
        <w:rPr>
          <w:color w:val="6D6E71"/>
          <w:spacing w:val="-10"/>
        </w:rPr>
        <w:t xml:space="preserve"> </w:t>
      </w:r>
      <w:r>
        <w:rPr>
          <w:color w:val="6D6E71"/>
        </w:rPr>
        <w:t>call to action button to link to a list of all related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industries.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8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spacing w:line="91" w:lineRule="exact"/>
        <w:ind w:left="1919"/>
        <w:jc w:val="center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176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-1905</wp:posOffset>
                </wp:positionV>
                <wp:extent cx="97790" cy="97155"/>
                <wp:effectExtent l="2540" t="4445" r="4445" b="3175"/>
                <wp:wrapNone/>
                <wp:docPr id="9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-3"/>
                          <a:chExt cx="154" cy="153"/>
                        </a:xfrm>
                      </wpg:grpSpPr>
                      <wps:wsp>
                        <wps:cNvPr id="93" name="Freeform 38"/>
                        <wps:cNvSpPr>
                          <a:spLocks/>
                        </wps:cNvSpPr>
                        <wps:spPr bwMode="auto">
                          <a:xfrm>
                            <a:off x="7579" y="-3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-3 -3"/>
                              <a:gd name="T3" fmla="*/ -3 h 153"/>
                              <a:gd name="T4" fmla="+- 0 7606 7579"/>
                              <a:gd name="T5" fmla="*/ T4 w 154"/>
                              <a:gd name="T6" fmla="+- 0 16 -3"/>
                              <a:gd name="T7" fmla="*/ 16 h 153"/>
                              <a:gd name="T8" fmla="+- 0 7579 7579"/>
                              <a:gd name="T9" fmla="*/ T8 w 154"/>
                              <a:gd name="T10" fmla="+- 0 67 -3"/>
                              <a:gd name="T11" fmla="*/ 67 h 153"/>
                              <a:gd name="T12" fmla="+- 0 7582 7579"/>
                              <a:gd name="T13" fmla="*/ T12 w 154"/>
                              <a:gd name="T14" fmla="+- 0 91 -3"/>
                              <a:gd name="T15" fmla="*/ 91 h 153"/>
                              <a:gd name="T16" fmla="+- 0 7621 7579"/>
                              <a:gd name="T17" fmla="*/ T16 w 154"/>
                              <a:gd name="T18" fmla="+- 0 141 -3"/>
                              <a:gd name="T19" fmla="*/ 141 h 153"/>
                              <a:gd name="T20" fmla="+- 0 7656 7579"/>
                              <a:gd name="T21" fmla="*/ T20 w 154"/>
                              <a:gd name="T22" fmla="+- 0 149 -3"/>
                              <a:gd name="T23" fmla="*/ 149 h 153"/>
                              <a:gd name="T24" fmla="+- 0 7679 7579"/>
                              <a:gd name="T25" fmla="*/ T24 w 154"/>
                              <a:gd name="T26" fmla="+- 0 146 -3"/>
                              <a:gd name="T27" fmla="*/ 146 h 153"/>
                              <a:gd name="T28" fmla="+- 0 7698 7579"/>
                              <a:gd name="T29" fmla="*/ T28 w 154"/>
                              <a:gd name="T30" fmla="+- 0 137 -3"/>
                              <a:gd name="T31" fmla="*/ 137 h 153"/>
                              <a:gd name="T32" fmla="+- 0 7715 7579"/>
                              <a:gd name="T33" fmla="*/ T32 w 154"/>
                              <a:gd name="T34" fmla="+- 0 122 -3"/>
                              <a:gd name="T35" fmla="*/ 122 h 153"/>
                              <a:gd name="T36" fmla="+- 0 7727 7579"/>
                              <a:gd name="T37" fmla="*/ T36 w 154"/>
                              <a:gd name="T38" fmla="+- 0 104 -3"/>
                              <a:gd name="T39" fmla="*/ 104 h 153"/>
                              <a:gd name="T40" fmla="+- 0 7733 7579"/>
                              <a:gd name="T41" fmla="*/ T40 w 154"/>
                              <a:gd name="T42" fmla="+- 0 83 -3"/>
                              <a:gd name="T43" fmla="*/ 83 h 153"/>
                              <a:gd name="T44" fmla="+- 0 7730 7579"/>
                              <a:gd name="T45" fmla="*/ T44 w 154"/>
                              <a:gd name="T46" fmla="+- 0 57 -3"/>
                              <a:gd name="T47" fmla="*/ 57 h 153"/>
                              <a:gd name="T48" fmla="+- 0 7722 7579"/>
                              <a:gd name="T49" fmla="*/ T48 w 154"/>
                              <a:gd name="T50" fmla="+- 0 35 -3"/>
                              <a:gd name="T51" fmla="*/ 35 h 153"/>
                              <a:gd name="T52" fmla="+- 0 7710 7579"/>
                              <a:gd name="T53" fmla="*/ T52 w 154"/>
                              <a:gd name="T54" fmla="+- 0 18 -3"/>
                              <a:gd name="T55" fmla="*/ 18 h 153"/>
                              <a:gd name="T56" fmla="+- 0 7694 7579"/>
                              <a:gd name="T57" fmla="*/ T56 w 154"/>
                              <a:gd name="T58" fmla="+- 0 5 -3"/>
                              <a:gd name="T59" fmla="*/ 5 h 153"/>
                              <a:gd name="T60" fmla="+- 0 7675 7579"/>
                              <a:gd name="T61" fmla="*/ T60 w 154"/>
                              <a:gd name="T62" fmla="+- 0 -3 -3"/>
                              <a:gd name="T63" fmla="*/ -3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9CFF3" id="Group 37" o:spid="_x0000_s1026" style="position:absolute;margin-left:378.95pt;margin-top:-.15pt;width:7.7pt;height:7.65pt;z-index:-33304;mso-position-horizontal-relative:page" coordorigin="7579,-3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">
                <v:shape id="Freeform 38" o:spid="_x0000_s1027" style="position:absolute;left:7579;top:-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" path="m96,l27,19,,70,3,94r39,50l77,152r23,-3l119,140r17,-15l148,107r6,-21l151,60,143,38,131,21,115,8,96,xe" fillcolor="#ed1f24" stroked="f">
                  <v:path arrowok="t" o:connecttype="custom" o:connectlocs="96,-3;27,16;0,67;3,91;42,141;77,149;100,146;119,137;136,122;148,104;154,83;151,57;143,35;131,18;115,5;96,-3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224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-104775</wp:posOffset>
            </wp:positionV>
            <wp:extent cx="3657600" cy="956310"/>
            <wp:effectExtent l="0" t="0" r="0" b="0"/>
            <wp:wrapNone/>
            <wp:docPr id="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3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K</w:t>
      </w:r>
    </w:p>
    <w:p w:rsidR="003B50BB" w:rsidRDefault="005E1D8A">
      <w:pPr>
        <w:pStyle w:val="Heading5"/>
        <w:numPr>
          <w:ilvl w:val="1"/>
          <w:numId w:val="2"/>
        </w:numPr>
        <w:tabs>
          <w:tab w:val="left" w:pos="6885"/>
        </w:tabs>
        <w:spacing w:line="217" w:lineRule="exact"/>
        <w:ind w:left="6884" w:right="140" w:hanging="281"/>
        <w:rPr>
          <w:b w:val="0"/>
          <w:bCs w:val="0"/>
        </w:rPr>
      </w:pPr>
      <w:r>
        <w:rPr>
          <w:color w:val="6D6E71"/>
        </w:rPr>
        <w:t>Industry Module (Alternate)</w:t>
      </w:r>
    </w:p>
    <w:p w:rsidR="003B50BB" w:rsidRDefault="005E1D8A">
      <w:pPr>
        <w:pStyle w:val="BodyText"/>
        <w:spacing w:line="290" w:lineRule="auto"/>
        <w:ind w:left="6603" w:right="210"/>
      </w:pPr>
      <w:r>
        <w:rPr>
          <w:color w:val="6D6E71"/>
        </w:rPr>
        <w:t>Where space is limited, this</w:t>
      </w:r>
      <w:r>
        <w:rPr>
          <w:color w:val="6D6E71"/>
          <w:spacing w:val="-2"/>
        </w:rPr>
        <w:t xml:space="preserve"> </w:t>
      </w:r>
      <w:r>
        <w:rPr>
          <w:color w:val="6D6E71"/>
        </w:rPr>
        <w:t>module may be used to display links to industry detail pages. It uses the small blue industry icons.</w:t>
      </w:r>
    </w:p>
    <w:p w:rsidR="003B50BB" w:rsidRDefault="003B50BB">
      <w:pPr>
        <w:spacing w:line="290" w:lineRule="auto"/>
        <w:sectPr w:rsidR="003B50BB">
          <w:footerReference w:type="default" r:id="rId79"/>
          <w:pgSz w:w="12240" w:h="15840"/>
          <w:pgMar w:top="2340" w:right="600" w:bottom="1820" w:left="1640" w:header="720" w:footer="1638" w:gutter="0"/>
          <w:pgNumType w:start="19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10"/>
        <w:rPr>
          <w:rFonts w:ascii="Helvetica Neue" w:eastAsia="Helvetica Neue" w:hAnsi="Helvetica Neue" w:cs="Helvetica Neue"/>
          <w:sz w:val="28"/>
          <w:szCs w:val="28"/>
        </w:rPr>
      </w:pPr>
    </w:p>
    <w:p w:rsidR="003B50BB" w:rsidRDefault="00126754">
      <w:pPr>
        <w:tabs>
          <w:tab w:val="left" w:pos="6603"/>
        </w:tabs>
        <w:spacing w:before="59"/>
        <w:ind w:left="5924" w:right="140"/>
        <w:rPr>
          <w:rFonts w:ascii="Helvetica Neue" w:eastAsia="Helvetica Neue" w:hAnsi="Helvetica Neue" w:cs="Helvetica Neue"/>
        </w:rPr>
      </w:pPr>
      <w:r>
        <w:rPr>
          <w:noProof/>
        </w:rPr>
        <w:drawing>
          <wp:anchor distT="0" distB="0" distL="114300" distR="114300" simplePos="0" relativeHeight="3760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-111125</wp:posOffset>
            </wp:positionV>
            <wp:extent cx="3657600" cy="1321435"/>
            <wp:effectExtent l="0" t="0" r="0" b="0"/>
            <wp:wrapNone/>
            <wp:docPr id="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3416" behindDoc="1" locked="0" layoutInCell="1" allowOverlap="1">
                <wp:simplePos x="0" y="0"/>
                <wp:positionH relativeFrom="page">
                  <wp:posOffset>4851400</wp:posOffset>
                </wp:positionH>
                <wp:positionV relativeFrom="paragraph">
                  <wp:posOffset>61595</wp:posOffset>
                </wp:positionV>
                <wp:extent cx="97790" cy="97155"/>
                <wp:effectExtent l="3175" t="8890" r="3810" b="8255"/>
                <wp:wrapNone/>
                <wp:docPr id="88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640" y="97"/>
                          <a:chExt cx="154" cy="153"/>
                        </a:xfrm>
                      </wpg:grpSpPr>
                      <wps:wsp>
                        <wps:cNvPr id="89" name="Freeform 34"/>
                        <wps:cNvSpPr>
                          <a:spLocks/>
                        </wps:cNvSpPr>
                        <wps:spPr bwMode="auto">
                          <a:xfrm>
                            <a:off x="7640" y="97"/>
                            <a:ext cx="154" cy="153"/>
                          </a:xfrm>
                          <a:custGeom>
                            <a:avLst/>
                            <a:gdLst>
                              <a:gd name="T0" fmla="+- 0 7736 7640"/>
                              <a:gd name="T1" fmla="*/ T0 w 154"/>
                              <a:gd name="T2" fmla="+- 0 97 97"/>
                              <a:gd name="T3" fmla="*/ 97 h 153"/>
                              <a:gd name="T4" fmla="+- 0 7667 7640"/>
                              <a:gd name="T5" fmla="*/ T4 w 154"/>
                              <a:gd name="T6" fmla="+- 0 116 97"/>
                              <a:gd name="T7" fmla="*/ 116 h 153"/>
                              <a:gd name="T8" fmla="+- 0 7640 7640"/>
                              <a:gd name="T9" fmla="*/ T8 w 154"/>
                              <a:gd name="T10" fmla="+- 0 167 97"/>
                              <a:gd name="T11" fmla="*/ 167 h 153"/>
                              <a:gd name="T12" fmla="+- 0 7643 7640"/>
                              <a:gd name="T13" fmla="*/ T12 w 154"/>
                              <a:gd name="T14" fmla="+- 0 191 97"/>
                              <a:gd name="T15" fmla="*/ 191 h 153"/>
                              <a:gd name="T16" fmla="+- 0 7682 7640"/>
                              <a:gd name="T17" fmla="*/ T16 w 154"/>
                              <a:gd name="T18" fmla="+- 0 241 97"/>
                              <a:gd name="T19" fmla="*/ 241 h 153"/>
                              <a:gd name="T20" fmla="+- 0 7717 7640"/>
                              <a:gd name="T21" fmla="*/ T20 w 154"/>
                              <a:gd name="T22" fmla="+- 0 249 97"/>
                              <a:gd name="T23" fmla="*/ 249 h 153"/>
                              <a:gd name="T24" fmla="+- 0 7739 7640"/>
                              <a:gd name="T25" fmla="*/ T24 w 154"/>
                              <a:gd name="T26" fmla="+- 0 246 97"/>
                              <a:gd name="T27" fmla="*/ 246 h 153"/>
                              <a:gd name="T28" fmla="+- 0 7759 7640"/>
                              <a:gd name="T29" fmla="*/ T28 w 154"/>
                              <a:gd name="T30" fmla="+- 0 236 97"/>
                              <a:gd name="T31" fmla="*/ 236 h 153"/>
                              <a:gd name="T32" fmla="+- 0 7776 7640"/>
                              <a:gd name="T33" fmla="*/ T32 w 154"/>
                              <a:gd name="T34" fmla="+- 0 222 97"/>
                              <a:gd name="T35" fmla="*/ 222 h 153"/>
                              <a:gd name="T36" fmla="+- 0 7787 7640"/>
                              <a:gd name="T37" fmla="*/ T36 w 154"/>
                              <a:gd name="T38" fmla="+- 0 204 97"/>
                              <a:gd name="T39" fmla="*/ 204 h 153"/>
                              <a:gd name="T40" fmla="+- 0 7794 7640"/>
                              <a:gd name="T41" fmla="*/ T40 w 154"/>
                              <a:gd name="T42" fmla="+- 0 182 97"/>
                              <a:gd name="T43" fmla="*/ 182 h 153"/>
                              <a:gd name="T44" fmla="+- 0 7791 7640"/>
                              <a:gd name="T45" fmla="*/ T44 w 154"/>
                              <a:gd name="T46" fmla="+- 0 157 97"/>
                              <a:gd name="T47" fmla="*/ 157 h 153"/>
                              <a:gd name="T48" fmla="+- 0 7783 7640"/>
                              <a:gd name="T49" fmla="*/ T48 w 154"/>
                              <a:gd name="T50" fmla="+- 0 135 97"/>
                              <a:gd name="T51" fmla="*/ 135 h 153"/>
                              <a:gd name="T52" fmla="+- 0 7771 7640"/>
                              <a:gd name="T53" fmla="*/ T52 w 154"/>
                              <a:gd name="T54" fmla="+- 0 117 97"/>
                              <a:gd name="T55" fmla="*/ 117 h 153"/>
                              <a:gd name="T56" fmla="+- 0 7755 7640"/>
                              <a:gd name="T57" fmla="*/ T56 w 154"/>
                              <a:gd name="T58" fmla="+- 0 104 97"/>
                              <a:gd name="T59" fmla="*/ 104 h 153"/>
                              <a:gd name="T60" fmla="+- 0 7736 7640"/>
                              <a:gd name="T61" fmla="*/ T60 w 154"/>
                              <a:gd name="T62" fmla="+- 0 97 97"/>
                              <a:gd name="T63" fmla="*/ 97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99" y="149"/>
                                </a:lnTo>
                                <a:lnTo>
                                  <a:pt x="119" y="139"/>
                                </a:lnTo>
                                <a:lnTo>
                                  <a:pt x="136" y="125"/>
                                </a:lnTo>
                                <a:lnTo>
                                  <a:pt x="147" y="107"/>
                                </a:lnTo>
                                <a:lnTo>
                                  <a:pt x="154" y="85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0"/>
                                </a:lnTo>
                                <a:lnTo>
                                  <a:pt x="115" y="7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09BD16" id="Group 33" o:spid="_x0000_s1026" style="position:absolute;margin-left:382pt;margin-top:4.85pt;width:7.7pt;height:7.65pt;z-index:-33064;mso-position-horizontal-relative:page" coordorigin="7640,97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">
                <v:shape id="Freeform 34" o:spid="_x0000_s1027" style="position:absolute;left:7640;top:97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" path="m96,l27,19,,70,3,94r39,50l77,152r22,-3l119,139r17,-14l147,107r7,-22l151,60,143,38,131,20,115,7,96,xe" fillcolor="#ed1f24" stroked="f">
                  <v:path arrowok="t" o:connecttype="custom" o:connectlocs="96,97;27,116;0,167;3,191;42,241;77,249;99,246;119,236;136,222;147,204;154,182;151,157;143,135;131,117;115,104;96,97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"/>
          <w:strike/>
          <w:color w:val="FFFFFF"/>
          <w:position w:val="6"/>
          <w:sz w:val="12"/>
        </w:rPr>
        <w:t xml:space="preserve">   </w:t>
      </w:r>
      <w:r w:rsidR="005E1D8A">
        <w:rPr>
          <w:rFonts w:ascii="Helvetica Neue"/>
          <w:strike/>
          <w:color w:val="FFFFFF"/>
          <w:spacing w:val="-14"/>
          <w:position w:val="6"/>
          <w:sz w:val="12"/>
        </w:rPr>
        <w:t xml:space="preserve"> </w:t>
      </w:r>
      <w:r w:rsidR="005E1D8A">
        <w:rPr>
          <w:rFonts w:ascii="Helvetica Neue"/>
          <w:strike/>
          <w:color w:val="FFFFFF"/>
          <w:position w:val="6"/>
          <w:sz w:val="12"/>
        </w:rPr>
        <w:t>L</w:t>
      </w:r>
      <w:r w:rsidR="005E1D8A">
        <w:rPr>
          <w:rFonts w:ascii="Helvetica Neue"/>
          <w:color w:val="FFFFFF"/>
          <w:position w:val="6"/>
          <w:sz w:val="12"/>
        </w:rPr>
        <w:tab/>
      </w:r>
      <w:r w:rsidR="005E1D8A">
        <w:rPr>
          <w:rFonts w:ascii="Helvetica Neue"/>
          <w:b/>
          <w:color w:val="6D6E71"/>
        </w:rPr>
        <w:t>L. In-page Links Module</w:t>
      </w:r>
    </w:p>
    <w:p w:rsidR="003B50BB" w:rsidRDefault="005E1D8A">
      <w:pPr>
        <w:pStyle w:val="BodyText"/>
        <w:spacing w:line="290" w:lineRule="auto"/>
        <w:ind w:left="6603" w:right="230"/>
      </w:pPr>
      <w:r>
        <w:rPr>
          <w:color w:val="6D6E71"/>
        </w:rPr>
        <w:t>This module has three columns,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with headers that are links or static text.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It may also include an optional primary call to action button (not shown) below the links.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8"/>
        <w:rPr>
          <w:rFonts w:ascii="Helvetica Neue" w:eastAsia="Helvetica Neue" w:hAnsi="Helvetica Neue" w:cs="Helvetica Neue"/>
          <w:sz w:val="19"/>
          <w:szCs w:val="19"/>
        </w:rPr>
      </w:pPr>
    </w:p>
    <w:p w:rsidR="003B50BB" w:rsidRDefault="00126754">
      <w:pPr>
        <w:pStyle w:val="Heading5"/>
        <w:tabs>
          <w:tab w:val="left" w:pos="6603"/>
        </w:tabs>
        <w:spacing w:before="59"/>
        <w:ind w:left="5863" w:right="140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320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121920</wp:posOffset>
                </wp:positionV>
                <wp:extent cx="97790" cy="97155"/>
                <wp:effectExtent l="2540" t="8890" r="4445" b="8255"/>
                <wp:wrapNone/>
                <wp:docPr id="86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92"/>
                          <a:chExt cx="154" cy="153"/>
                        </a:xfrm>
                      </wpg:grpSpPr>
                      <wps:wsp>
                        <wps:cNvPr id="87" name="Freeform 32"/>
                        <wps:cNvSpPr>
                          <a:spLocks/>
                        </wps:cNvSpPr>
                        <wps:spPr bwMode="auto">
                          <a:xfrm>
                            <a:off x="7579" y="192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92 192"/>
                              <a:gd name="T3" fmla="*/ 192 h 153"/>
                              <a:gd name="T4" fmla="+- 0 7606 7579"/>
                              <a:gd name="T5" fmla="*/ T4 w 154"/>
                              <a:gd name="T6" fmla="+- 0 211 192"/>
                              <a:gd name="T7" fmla="*/ 211 h 153"/>
                              <a:gd name="T8" fmla="+- 0 7579 7579"/>
                              <a:gd name="T9" fmla="*/ T8 w 154"/>
                              <a:gd name="T10" fmla="+- 0 262 192"/>
                              <a:gd name="T11" fmla="*/ 262 h 153"/>
                              <a:gd name="T12" fmla="+- 0 7582 7579"/>
                              <a:gd name="T13" fmla="*/ T12 w 154"/>
                              <a:gd name="T14" fmla="+- 0 286 192"/>
                              <a:gd name="T15" fmla="*/ 286 h 153"/>
                              <a:gd name="T16" fmla="+- 0 7621 7579"/>
                              <a:gd name="T17" fmla="*/ T16 w 154"/>
                              <a:gd name="T18" fmla="+- 0 336 192"/>
                              <a:gd name="T19" fmla="*/ 336 h 153"/>
                              <a:gd name="T20" fmla="+- 0 7656 7579"/>
                              <a:gd name="T21" fmla="*/ T20 w 154"/>
                              <a:gd name="T22" fmla="+- 0 344 192"/>
                              <a:gd name="T23" fmla="*/ 344 h 153"/>
                              <a:gd name="T24" fmla="+- 0 7679 7579"/>
                              <a:gd name="T25" fmla="*/ T24 w 154"/>
                              <a:gd name="T26" fmla="+- 0 341 192"/>
                              <a:gd name="T27" fmla="*/ 341 h 153"/>
                              <a:gd name="T28" fmla="+- 0 7698 7579"/>
                              <a:gd name="T29" fmla="*/ T28 w 154"/>
                              <a:gd name="T30" fmla="+- 0 332 192"/>
                              <a:gd name="T31" fmla="*/ 332 h 153"/>
                              <a:gd name="T32" fmla="+- 0 7715 7579"/>
                              <a:gd name="T33" fmla="*/ T32 w 154"/>
                              <a:gd name="T34" fmla="+- 0 317 192"/>
                              <a:gd name="T35" fmla="*/ 317 h 153"/>
                              <a:gd name="T36" fmla="+- 0 7727 7579"/>
                              <a:gd name="T37" fmla="*/ T36 w 154"/>
                              <a:gd name="T38" fmla="+- 0 299 192"/>
                              <a:gd name="T39" fmla="*/ 299 h 153"/>
                              <a:gd name="T40" fmla="+- 0 7733 7579"/>
                              <a:gd name="T41" fmla="*/ T40 w 154"/>
                              <a:gd name="T42" fmla="+- 0 278 192"/>
                              <a:gd name="T43" fmla="*/ 278 h 153"/>
                              <a:gd name="T44" fmla="+- 0 7730 7579"/>
                              <a:gd name="T45" fmla="*/ T44 w 154"/>
                              <a:gd name="T46" fmla="+- 0 252 192"/>
                              <a:gd name="T47" fmla="*/ 252 h 153"/>
                              <a:gd name="T48" fmla="+- 0 7722 7579"/>
                              <a:gd name="T49" fmla="*/ T48 w 154"/>
                              <a:gd name="T50" fmla="+- 0 230 192"/>
                              <a:gd name="T51" fmla="*/ 230 h 153"/>
                              <a:gd name="T52" fmla="+- 0 7710 7579"/>
                              <a:gd name="T53" fmla="*/ T52 w 154"/>
                              <a:gd name="T54" fmla="+- 0 213 192"/>
                              <a:gd name="T55" fmla="*/ 213 h 153"/>
                              <a:gd name="T56" fmla="+- 0 7694 7579"/>
                              <a:gd name="T57" fmla="*/ T56 w 154"/>
                              <a:gd name="T58" fmla="+- 0 200 192"/>
                              <a:gd name="T59" fmla="*/ 200 h 153"/>
                              <a:gd name="T60" fmla="+- 0 7675 7579"/>
                              <a:gd name="T61" fmla="*/ T60 w 154"/>
                              <a:gd name="T62" fmla="+- 0 192 192"/>
                              <a:gd name="T63" fmla="*/ 192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079B2" id="Group 31" o:spid="_x0000_s1026" style="position:absolute;margin-left:378.95pt;margin-top:9.6pt;width:7.7pt;height:7.65pt;z-index:-33160;mso-position-horizontal-relative:page" coordorigin="7579,192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">
                <v:shape id="Freeform 32" o:spid="_x0000_s1027" style="position:absolute;left:7579;top:192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" path="m96,l27,19,,70,3,94r39,50l77,152r23,-3l119,140r17,-15l148,107r6,-21l151,60,143,38,131,21,115,8,96,xe" fillcolor="#ed1f24" stroked="f">
                  <v:path arrowok="t" o:connecttype="custom" o:connectlocs="96,192;27,211;0,262;3,286;42,336;77,344;100,341;119,332;136,317;148,299;154,278;151,252;143,230;131,213;115,200;96,192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344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31115</wp:posOffset>
            </wp:positionV>
            <wp:extent cx="3657600" cy="1154430"/>
            <wp:effectExtent l="0" t="0" r="0" b="7620"/>
            <wp:wrapNone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b w:val="0"/>
          <w:strike/>
          <w:color w:val="FFFFFF"/>
          <w:position w:val="-2"/>
          <w:sz w:val="12"/>
        </w:rPr>
        <w:t xml:space="preserve">  </w:t>
      </w:r>
      <w:r w:rsidR="005E1D8A">
        <w:rPr>
          <w:b w:val="0"/>
          <w:strike/>
          <w:color w:val="FFFFFF"/>
          <w:spacing w:val="-2"/>
          <w:position w:val="-2"/>
          <w:sz w:val="12"/>
        </w:rPr>
        <w:t xml:space="preserve"> </w:t>
      </w:r>
      <w:r w:rsidR="005E1D8A">
        <w:rPr>
          <w:b w:val="0"/>
          <w:strike/>
          <w:color w:val="FFFFFF"/>
          <w:position w:val="-2"/>
          <w:sz w:val="12"/>
        </w:rPr>
        <w:t>M</w:t>
      </w:r>
      <w:r w:rsidR="005E1D8A">
        <w:rPr>
          <w:b w:val="0"/>
          <w:color w:val="FFFFFF"/>
          <w:position w:val="-2"/>
          <w:sz w:val="12"/>
        </w:rPr>
        <w:tab/>
      </w:r>
      <w:r w:rsidR="005E1D8A">
        <w:rPr>
          <w:color w:val="6D6E71"/>
        </w:rPr>
        <w:t>M. Check List Module</w:t>
      </w:r>
    </w:p>
    <w:p w:rsidR="003B50BB" w:rsidRDefault="00126754">
      <w:pPr>
        <w:pStyle w:val="BodyText"/>
        <w:spacing w:before="28" w:line="290" w:lineRule="auto"/>
        <w:ind w:left="6603" w:right="257"/>
      </w:pPr>
      <w:r>
        <w:rPr>
          <w:noProof/>
        </w:rPr>
        <w:drawing>
          <wp:anchor distT="0" distB="0" distL="114300" distR="114300" simplePos="0" relativeHeight="3808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1137920</wp:posOffset>
            </wp:positionV>
            <wp:extent cx="3657600" cy="680720"/>
            <wp:effectExtent l="0" t="0" r="0" b="5080"/>
            <wp:wrapNone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This module is used to display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product or service benefits and links to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related content, and may use either a two or three-column layout. Use the check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list icons and arrange so that icons of the same color do not appear adjacent to each</w:t>
      </w:r>
      <w:r w:rsidR="005E1D8A">
        <w:rPr>
          <w:color w:val="6D6E71"/>
          <w:spacing w:val="1"/>
        </w:rPr>
        <w:t xml:space="preserve"> </w:t>
      </w:r>
      <w:r w:rsidR="005E1D8A">
        <w:rPr>
          <w:color w:val="6D6E71"/>
          <w:spacing w:val="-3"/>
        </w:rPr>
        <w:t>other.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6"/>
        <w:rPr>
          <w:rFonts w:ascii="Helvetica Neue" w:eastAsia="Helvetica Neue" w:hAnsi="Helvetica Neue" w:cs="Helvetica Neue"/>
          <w:sz w:val="25"/>
          <w:szCs w:val="25"/>
        </w:rPr>
      </w:pPr>
    </w:p>
    <w:p w:rsidR="003B50BB" w:rsidRDefault="00126754">
      <w:pPr>
        <w:pStyle w:val="BodyText"/>
        <w:tabs>
          <w:tab w:val="left" w:pos="6603"/>
        </w:tabs>
        <w:spacing w:before="0" w:line="260" w:lineRule="exact"/>
        <w:ind w:left="6603" w:right="260" w:hanging="7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296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95250</wp:posOffset>
                </wp:positionV>
                <wp:extent cx="97790" cy="97155"/>
                <wp:effectExtent l="2540" t="4445" r="4445" b="3175"/>
                <wp:wrapNone/>
                <wp:docPr id="82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50"/>
                          <a:chExt cx="154" cy="153"/>
                        </a:xfrm>
                      </wpg:grpSpPr>
                      <wps:wsp>
                        <wps:cNvPr id="83" name="Freeform 28"/>
                        <wps:cNvSpPr>
                          <a:spLocks/>
                        </wps:cNvSpPr>
                        <wps:spPr bwMode="auto">
                          <a:xfrm>
                            <a:off x="7579" y="150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50 150"/>
                              <a:gd name="T3" fmla="*/ 150 h 153"/>
                              <a:gd name="T4" fmla="+- 0 7606 7579"/>
                              <a:gd name="T5" fmla="*/ T4 w 154"/>
                              <a:gd name="T6" fmla="+- 0 169 150"/>
                              <a:gd name="T7" fmla="*/ 169 h 153"/>
                              <a:gd name="T8" fmla="+- 0 7579 7579"/>
                              <a:gd name="T9" fmla="*/ T8 w 154"/>
                              <a:gd name="T10" fmla="+- 0 220 150"/>
                              <a:gd name="T11" fmla="*/ 220 h 153"/>
                              <a:gd name="T12" fmla="+- 0 7582 7579"/>
                              <a:gd name="T13" fmla="*/ T12 w 154"/>
                              <a:gd name="T14" fmla="+- 0 244 150"/>
                              <a:gd name="T15" fmla="*/ 244 h 153"/>
                              <a:gd name="T16" fmla="+- 0 7621 7579"/>
                              <a:gd name="T17" fmla="*/ T16 w 154"/>
                              <a:gd name="T18" fmla="+- 0 294 150"/>
                              <a:gd name="T19" fmla="*/ 294 h 153"/>
                              <a:gd name="T20" fmla="+- 0 7656 7579"/>
                              <a:gd name="T21" fmla="*/ T20 w 154"/>
                              <a:gd name="T22" fmla="+- 0 303 150"/>
                              <a:gd name="T23" fmla="*/ 303 h 153"/>
                              <a:gd name="T24" fmla="+- 0 7679 7579"/>
                              <a:gd name="T25" fmla="*/ T24 w 154"/>
                              <a:gd name="T26" fmla="+- 0 299 150"/>
                              <a:gd name="T27" fmla="*/ 299 h 153"/>
                              <a:gd name="T28" fmla="+- 0 7698 7579"/>
                              <a:gd name="T29" fmla="*/ T28 w 154"/>
                              <a:gd name="T30" fmla="+- 0 290 150"/>
                              <a:gd name="T31" fmla="*/ 290 h 153"/>
                              <a:gd name="T32" fmla="+- 0 7715 7579"/>
                              <a:gd name="T33" fmla="*/ T32 w 154"/>
                              <a:gd name="T34" fmla="+- 0 276 150"/>
                              <a:gd name="T35" fmla="*/ 276 h 153"/>
                              <a:gd name="T36" fmla="+- 0 7727 7579"/>
                              <a:gd name="T37" fmla="*/ T36 w 154"/>
                              <a:gd name="T38" fmla="+- 0 257 150"/>
                              <a:gd name="T39" fmla="*/ 257 h 153"/>
                              <a:gd name="T40" fmla="+- 0 7733 7579"/>
                              <a:gd name="T41" fmla="*/ T40 w 154"/>
                              <a:gd name="T42" fmla="+- 0 236 150"/>
                              <a:gd name="T43" fmla="*/ 236 h 153"/>
                              <a:gd name="T44" fmla="+- 0 7730 7579"/>
                              <a:gd name="T45" fmla="*/ T44 w 154"/>
                              <a:gd name="T46" fmla="+- 0 211 150"/>
                              <a:gd name="T47" fmla="*/ 211 h 153"/>
                              <a:gd name="T48" fmla="+- 0 7722 7579"/>
                              <a:gd name="T49" fmla="*/ T48 w 154"/>
                              <a:gd name="T50" fmla="+- 0 189 150"/>
                              <a:gd name="T51" fmla="*/ 189 h 153"/>
                              <a:gd name="T52" fmla="+- 0 7710 7579"/>
                              <a:gd name="T53" fmla="*/ T52 w 154"/>
                              <a:gd name="T54" fmla="+- 0 171 150"/>
                              <a:gd name="T55" fmla="*/ 171 h 153"/>
                              <a:gd name="T56" fmla="+- 0 7694 7579"/>
                              <a:gd name="T57" fmla="*/ T56 w 154"/>
                              <a:gd name="T58" fmla="+- 0 158 150"/>
                              <a:gd name="T59" fmla="*/ 158 h 153"/>
                              <a:gd name="T60" fmla="+- 0 7675 7579"/>
                              <a:gd name="T61" fmla="*/ T60 w 154"/>
                              <a:gd name="T62" fmla="+- 0 150 150"/>
                              <a:gd name="T63" fmla="*/ 150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05100" id="Group 27" o:spid="_x0000_s1026" style="position:absolute;margin-left:378.95pt;margin-top:7.5pt;width:7.7pt;height:7.65pt;z-index:-33184;mso-position-horizontal-relative:page" coordorigin="7579,150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">
                <v:shape id="Freeform 28" o:spid="_x0000_s1027" style="position:absolute;left:7579;top:150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" path="m96,l27,19,,70,3,94r39,50l77,153r23,-4l119,140r17,-14l148,107r6,-21l151,61,143,39,131,21,115,8,96,xe" fillcolor="#ed1f24" stroked="f">
                  <v:path arrowok="t" o:connecttype="custom" o:connectlocs="96,150;27,169;0,220;3,244;42,294;77,303;100,299;119,290;136,276;148,257;154,236;151,211;143,189;131,171;115,158;96,150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368" behindDoc="1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68580</wp:posOffset>
            </wp:positionV>
            <wp:extent cx="3657600" cy="1154430"/>
            <wp:effectExtent l="0" t="0" r="0" b="7620"/>
            <wp:wrapNone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strike/>
          <w:color w:val="FFFFFF"/>
          <w:position w:val="-5"/>
          <w:sz w:val="12"/>
        </w:rPr>
        <w:t xml:space="preserve">  </w:t>
      </w:r>
      <w:r w:rsidR="005E1D8A">
        <w:rPr>
          <w:strike/>
          <w:color w:val="FFFFFF"/>
          <w:spacing w:val="9"/>
          <w:position w:val="-5"/>
          <w:sz w:val="12"/>
        </w:rPr>
        <w:t xml:space="preserve"> </w:t>
      </w:r>
      <w:r w:rsidR="005E1D8A">
        <w:rPr>
          <w:strike/>
          <w:color w:val="FFFFFF"/>
          <w:position w:val="-5"/>
          <w:sz w:val="12"/>
        </w:rPr>
        <w:t>N</w:t>
      </w:r>
      <w:r w:rsidR="005E1D8A">
        <w:rPr>
          <w:color w:val="FFFFFF"/>
          <w:position w:val="-5"/>
          <w:sz w:val="12"/>
        </w:rPr>
        <w:tab/>
      </w:r>
      <w:r w:rsidR="005E1D8A">
        <w:rPr>
          <w:b/>
          <w:color w:val="6D6E71"/>
          <w:sz w:val="22"/>
        </w:rPr>
        <w:t>N. Featured Content</w:t>
      </w:r>
      <w:r w:rsidR="005E1D8A">
        <w:rPr>
          <w:b/>
          <w:color w:val="6D6E71"/>
          <w:spacing w:val="-4"/>
          <w:sz w:val="22"/>
        </w:rPr>
        <w:t xml:space="preserve"> </w:t>
      </w:r>
      <w:r w:rsidR="005E1D8A">
        <w:rPr>
          <w:b/>
          <w:color w:val="6D6E71"/>
          <w:sz w:val="22"/>
        </w:rPr>
        <w:t xml:space="preserve">Module </w:t>
      </w:r>
      <w:r w:rsidR="005E1D8A">
        <w:rPr>
          <w:color w:val="6D6E71"/>
        </w:rPr>
        <w:t>This module is used to highlight topics on a landing page and provide links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to sub pages, and incorporates a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relevant photograph as the background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image. See the Photography section for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 xml:space="preserve">more detail on selecting </w:t>
      </w:r>
      <w:ins w:id="36" w:author="Rancourt, Jillian" w:date="2017-07-25T20:17:00Z">
        <w:r w:rsidR="0002736B">
          <w:rPr>
            <w:color w:val="6D6E71"/>
          </w:rPr>
          <w:t>appropriate</w:t>
        </w:r>
      </w:ins>
      <w:del w:id="37" w:author="Rancourt, Jillian" w:date="2017-07-25T20:17:00Z">
        <w:r w:rsidR="005E1D8A" w:rsidDel="0002736B">
          <w:rPr>
            <w:color w:val="6D6E71"/>
          </w:rPr>
          <w:delText>aproporiate</w:delText>
        </w:r>
      </w:del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images.</w:t>
      </w:r>
    </w:p>
    <w:p w:rsidR="003B50BB" w:rsidRDefault="003B50BB">
      <w:pPr>
        <w:spacing w:line="260" w:lineRule="exact"/>
        <w:sectPr w:rsidR="003B50BB">
          <w:pgSz w:w="12240" w:h="15840"/>
          <w:pgMar w:top="2340" w:right="600" w:bottom="1820" w:left="1640" w:header="720" w:footer="1638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9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tabs>
          <w:tab w:val="left" w:pos="6603"/>
        </w:tabs>
        <w:spacing w:before="59" w:line="280" w:lineRule="auto"/>
        <w:ind w:left="6603" w:right="590" w:hanging="680"/>
        <w:rPr>
          <w:rFonts w:ascii="Helvetica Neue" w:eastAsia="Helvetica Neue" w:hAnsi="Helvetica Neue" w:cs="Helvetica Neue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3856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28575</wp:posOffset>
            </wp:positionV>
            <wp:extent cx="3657600" cy="1141730"/>
            <wp:effectExtent l="0" t="0" r="0" b="1270"/>
            <wp:wrapNone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3608" behindDoc="1" locked="0" layoutInCell="1" allowOverlap="1">
                <wp:simplePos x="0" y="0"/>
                <wp:positionH relativeFrom="page">
                  <wp:posOffset>4851400</wp:posOffset>
                </wp:positionH>
                <wp:positionV relativeFrom="paragraph">
                  <wp:posOffset>99060</wp:posOffset>
                </wp:positionV>
                <wp:extent cx="97790" cy="97155"/>
                <wp:effectExtent l="3175" t="8890" r="3810" b="8255"/>
                <wp:wrapNone/>
                <wp:docPr id="7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640" y="156"/>
                          <a:chExt cx="154" cy="153"/>
                        </a:xfrm>
                      </wpg:grpSpPr>
                      <wps:wsp>
                        <wps:cNvPr id="79" name="Freeform 24"/>
                        <wps:cNvSpPr>
                          <a:spLocks/>
                        </wps:cNvSpPr>
                        <wps:spPr bwMode="auto">
                          <a:xfrm>
                            <a:off x="7640" y="156"/>
                            <a:ext cx="154" cy="153"/>
                          </a:xfrm>
                          <a:custGeom>
                            <a:avLst/>
                            <a:gdLst>
                              <a:gd name="T0" fmla="+- 0 7736 7640"/>
                              <a:gd name="T1" fmla="*/ T0 w 154"/>
                              <a:gd name="T2" fmla="+- 0 156 156"/>
                              <a:gd name="T3" fmla="*/ 156 h 153"/>
                              <a:gd name="T4" fmla="+- 0 7667 7640"/>
                              <a:gd name="T5" fmla="*/ T4 w 154"/>
                              <a:gd name="T6" fmla="+- 0 175 156"/>
                              <a:gd name="T7" fmla="*/ 175 h 153"/>
                              <a:gd name="T8" fmla="+- 0 7640 7640"/>
                              <a:gd name="T9" fmla="*/ T8 w 154"/>
                              <a:gd name="T10" fmla="+- 0 226 156"/>
                              <a:gd name="T11" fmla="*/ 226 h 153"/>
                              <a:gd name="T12" fmla="+- 0 7643 7640"/>
                              <a:gd name="T13" fmla="*/ T12 w 154"/>
                              <a:gd name="T14" fmla="+- 0 250 156"/>
                              <a:gd name="T15" fmla="*/ 250 h 153"/>
                              <a:gd name="T16" fmla="+- 0 7682 7640"/>
                              <a:gd name="T17" fmla="*/ T16 w 154"/>
                              <a:gd name="T18" fmla="+- 0 300 156"/>
                              <a:gd name="T19" fmla="*/ 300 h 153"/>
                              <a:gd name="T20" fmla="+- 0 7717 7640"/>
                              <a:gd name="T21" fmla="*/ T20 w 154"/>
                              <a:gd name="T22" fmla="+- 0 308 156"/>
                              <a:gd name="T23" fmla="*/ 308 h 153"/>
                              <a:gd name="T24" fmla="+- 0 7739 7640"/>
                              <a:gd name="T25" fmla="*/ T24 w 154"/>
                              <a:gd name="T26" fmla="+- 0 305 156"/>
                              <a:gd name="T27" fmla="*/ 305 h 153"/>
                              <a:gd name="T28" fmla="+- 0 7759 7640"/>
                              <a:gd name="T29" fmla="*/ T28 w 154"/>
                              <a:gd name="T30" fmla="+- 0 296 156"/>
                              <a:gd name="T31" fmla="*/ 296 h 153"/>
                              <a:gd name="T32" fmla="+- 0 7776 7640"/>
                              <a:gd name="T33" fmla="*/ T32 w 154"/>
                              <a:gd name="T34" fmla="+- 0 281 156"/>
                              <a:gd name="T35" fmla="*/ 281 h 153"/>
                              <a:gd name="T36" fmla="+- 0 7787 7640"/>
                              <a:gd name="T37" fmla="*/ T36 w 154"/>
                              <a:gd name="T38" fmla="+- 0 263 156"/>
                              <a:gd name="T39" fmla="*/ 263 h 153"/>
                              <a:gd name="T40" fmla="+- 0 7794 7640"/>
                              <a:gd name="T41" fmla="*/ T40 w 154"/>
                              <a:gd name="T42" fmla="+- 0 242 156"/>
                              <a:gd name="T43" fmla="*/ 242 h 153"/>
                              <a:gd name="T44" fmla="+- 0 7791 7640"/>
                              <a:gd name="T45" fmla="*/ T44 w 154"/>
                              <a:gd name="T46" fmla="+- 0 216 156"/>
                              <a:gd name="T47" fmla="*/ 216 h 153"/>
                              <a:gd name="T48" fmla="+- 0 7783 7640"/>
                              <a:gd name="T49" fmla="*/ T48 w 154"/>
                              <a:gd name="T50" fmla="+- 0 194 156"/>
                              <a:gd name="T51" fmla="*/ 194 h 153"/>
                              <a:gd name="T52" fmla="+- 0 7771 7640"/>
                              <a:gd name="T53" fmla="*/ T52 w 154"/>
                              <a:gd name="T54" fmla="+- 0 177 156"/>
                              <a:gd name="T55" fmla="*/ 177 h 153"/>
                              <a:gd name="T56" fmla="+- 0 7755 7640"/>
                              <a:gd name="T57" fmla="*/ T56 w 154"/>
                              <a:gd name="T58" fmla="+- 0 164 156"/>
                              <a:gd name="T59" fmla="*/ 164 h 153"/>
                              <a:gd name="T60" fmla="+- 0 7736 7640"/>
                              <a:gd name="T61" fmla="*/ T60 w 154"/>
                              <a:gd name="T62" fmla="+- 0 156 156"/>
                              <a:gd name="T63" fmla="*/ 156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99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7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A105E" id="Group 23" o:spid="_x0000_s1026" style="position:absolute;margin-left:382pt;margin-top:7.8pt;width:7.7pt;height:7.65pt;z-index:-32872;mso-position-horizontal-relative:page" coordorigin="7640,156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">
                <v:shape id="Freeform 24" o:spid="_x0000_s1027" style="position:absolute;left:7640;top:156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" path="m96,l27,19,,70,3,94r39,50l77,152r22,-3l119,140r17,-15l147,107r7,-21l151,60,143,38,131,21,115,8,96,xe" fillcolor="#ed1f24" stroked="f">
                  <v:path arrowok="t" o:connecttype="custom" o:connectlocs="96,156;27,175;0,226;3,250;42,300;77,308;99,305;119,296;136,281;147,263;154,242;151,216;143,194;131,177;115,164;96,156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7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O</w:t>
      </w:r>
      <w:r w:rsidR="005E1D8A">
        <w:rPr>
          <w:rFonts w:ascii="Helvetica Neue"/>
          <w:color w:val="FFFFFF"/>
          <w:sz w:val="12"/>
        </w:rPr>
        <w:tab/>
      </w:r>
      <w:r w:rsidR="005E1D8A">
        <w:rPr>
          <w:rFonts w:ascii="Helvetica Neue"/>
          <w:b/>
          <w:color w:val="6D6E71"/>
        </w:rPr>
        <w:t>O. Featured Case</w:t>
      </w:r>
      <w:r w:rsidR="005E1D8A">
        <w:rPr>
          <w:rFonts w:ascii="Helvetica Neue"/>
          <w:b/>
          <w:color w:val="6D6E71"/>
          <w:spacing w:val="-4"/>
        </w:rPr>
        <w:t xml:space="preserve"> </w:t>
      </w:r>
      <w:r w:rsidR="005E1D8A">
        <w:rPr>
          <w:rFonts w:ascii="Helvetica Neue"/>
          <w:b/>
          <w:color w:val="6D6E71"/>
        </w:rPr>
        <w:t xml:space="preserve">Study </w:t>
      </w:r>
      <w:r w:rsidR="005E1D8A">
        <w:rPr>
          <w:rFonts w:ascii="Helvetica Neue"/>
          <w:color w:val="6D6E71"/>
          <w:sz w:val="18"/>
        </w:rPr>
        <w:t>This module is used to call out and highlight specific case studies in</w:t>
      </w:r>
    </w:p>
    <w:p w:rsidR="003B50BB" w:rsidRDefault="00126754">
      <w:pPr>
        <w:pStyle w:val="BodyText"/>
        <w:spacing w:before="9" w:line="290" w:lineRule="auto"/>
        <w:ind w:left="6603" w:right="173"/>
      </w:pPr>
      <w:r>
        <w:rPr>
          <w:noProof/>
        </w:rPr>
        <w:drawing>
          <wp:anchor distT="0" distB="0" distL="114300" distR="114300" simplePos="0" relativeHeight="3904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866775</wp:posOffset>
            </wp:positionV>
            <wp:extent cx="3657600" cy="1221105"/>
            <wp:effectExtent l="0" t="0" r="0" b="0"/>
            <wp:wrapNone/>
            <wp:docPr id="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</w:rPr>
        <w:t>contextually relevant locations.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Portraits may be used in combination with pull quotes and links to full case</w:t>
      </w:r>
      <w:r w:rsidR="005E1D8A">
        <w:rPr>
          <w:color w:val="6D6E71"/>
          <w:spacing w:val="36"/>
        </w:rPr>
        <w:t xml:space="preserve"> </w:t>
      </w:r>
      <w:r w:rsidR="005E1D8A">
        <w:rPr>
          <w:color w:val="6D6E71"/>
        </w:rPr>
        <w:t>studies, but should be of professional</w:t>
      </w:r>
      <w:r w:rsidR="005E1D8A">
        <w:rPr>
          <w:color w:val="6D6E71"/>
          <w:spacing w:val="-2"/>
        </w:rPr>
        <w:t xml:space="preserve"> </w:t>
      </w:r>
      <w:r w:rsidR="005E1D8A">
        <w:rPr>
          <w:color w:val="6D6E71"/>
        </w:rPr>
        <w:t>quality and have the subject cropped out of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the background.</w:t>
      </w:r>
    </w:p>
    <w:p w:rsidR="003B50BB" w:rsidRDefault="003B50BB">
      <w:pPr>
        <w:spacing w:before="8"/>
        <w:rPr>
          <w:rFonts w:ascii="Helvetica Neue" w:eastAsia="Helvetica Neue" w:hAnsi="Helvetica Neue" w:cs="Helvetica Neue"/>
          <w:sz w:val="13"/>
          <w:szCs w:val="13"/>
        </w:rPr>
      </w:pPr>
    </w:p>
    <w:p w:rsidR="003B50BB" w:rsidRDefault="00126754">
      <w:pPr>
        <w:spacing w:line="101" w:lineRule="exact"/>
        <w:ind w:left="2040"/>
        <w:jc w:val="center"/>
        <w:rPr>
          <w:rFonts w:ascii="Helvetica Neue" w:eastAsia="Helvetica Neue" w:hAnsi="Helvetica Neue" w:cs="Helvetica Neue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560" behindDoc="1" locked="0" layoutInCell="1" allowOverlap="1">
                <wp:simplePos x="0" y="0"/>
                <wp:positionH relativeFrom="page">
                  <wp:posOffset>4851400</wp:posOffset>
                </wp:positionH>
                <wp:positionV relativeFrom="paragraph">
                  <wp:posOffset>-1905</wp:posOffset>
                </wp:positionV>
                <wp:extent cx="97790" cy="97155"/>
                <wp:effectExtent l="3175" t="2540" r="3810" b="5080"/>
                <wp:wrapNone/>
                <wp:docPr id="75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640" y="-3"/>
                          <a:chExt cx="154" cy="153"/>
                        </a:xfrm>
                      </wpg:grpSpPr>
                      <wps:wsp>
                        <wps:cNvPr id="76" name="Freeform 21"/>
                        <wps:cNvSpPr>
                          <a:spLocks/>
                        </wps:cNvSpPr>
                        <wps:spPr bwMode="auto">
                          <a:xfrm>
                            <a:off x="7640" y="-3"/>
                            <a:ext cx="154" cy="153"/>
                          </a:xfrm>
                          <a:custGeom>
                            <a:avLst/>
                            <a:gdLst>
                              <a:gd name="T0" fmla="+- 0 7736 7640"/>
                              <a:gd name="T1" fmla="*/ T0 w 154"/>
                              <a:gd name="T2" fmla="+- 0 -3 -3"/>
                              <a:gd name="T3" fmla="*/ -3 h 153"/>
                              <a:gd name="T4" fmla="+- 0 7667 7640"/>
                              <a:gd name="T5" fmla="*/ T4 w 154"/>
                              <a:gd name="T6" fmla="+- 0 16 -3"/>
                              <a:gd name="T7" fmla="*/ 16 h 153"/>
                              <a:gd name="T8" fmla="+- 0 7640 7640"/>
                              <a:gd name="T9" fmla="*/ T8 w 154"/>
                              <a:gd name="T10" fmla="+- 0 67 -3"/>
                              <a:gd name="T11" fmla="*/ 67 h 153"/>
                              <a:gd name="T12" fmla="+- 0 7643 7640"/>
                              <a:gd name="T13" fmla="*/ T12 w 154"/>
                              <a:gd name="T14" fmla="+- 0 91 -3"/>
                              <a:gd name="T15" fmla="*/ 91 h 153"/>
                              <a:gd name="T16" fmla="+- 0 7682 7640"/>
                              <a:gd name="T17" fmla="*/ T16 w 154"/>
                              <a:gd name="T18" fmla="+- 0 141 -3"/>
                              <a:gd name="T19" fmla="*/ 141 h 153"/>
                              <a:gd name="T20" fmla="+- 0 7717 7640"/>
                              <a:gd name="T21" fmla="*/ T20 w 154"/>
                              <a:gd name="T22" fmla="+- 0 149 -3"/>
                              <a:gd name="T23" fmla="*/ 149 h 153"/>
                              <a:gd name="T24" fmla="+- 0 7739 7640"/>
                              <a:gd name="T25" fmla="*/ T24 w 154"/>
                              <a:gd name="T26" fmla="+- 0 146 -3"/>
                              <a:gd name="T27" fmla="*/ 146 h 153"/>
                              <a:gd name="T28" fmla="+- 0 7759 7640"/>
                              <a:gd name="T29" fmla="*/ T28 w 154"/>
                              <a:gd name="T30" fmla="+- 0 137 -3"/>
                              <a:gd name="T31" fmla="*/ 137 h 153"/>
                              <a:gd name="T32" fmla="+- 0 7776 7640"/>
                              <a:gd name="T33" fmla="*/ T32 w 154"/>
                              <a:gd name="T34" fmla="+- 0 122 -3"/>
                              <a:gd name="T35" fmla="*/ 122 h 153"/>
                              <a:gd name="T36" fmla="+- 0 7787 7640"/>
                              <a:gd name="T37" fmla="*/ T36 w 154"/>
                              <a:gd name="T38" fmla="+- 0 104 -3"/>
                              <a:gd name="T39" fmla="*/ 104 h 153"/>
                              <a:gd name="T40" fmla="+- 0 7794 7640"/>
                              <a:gd name="T41" fmla="*/ T40 w 154"/>
                              <a:gd name="T42" fmla="+- 0 83 -3"/>
                              <a:gd name="T43" fmla="*/ 83 h 153"/>
                              <a:gd name="T44" fmla="+- 0 7791 7640"/>
                              <a:gd name="T45" fmla="*/ T44 w 154"/>
                              <a:gd name="T46" fmla="+- 0 57 -3"/>
                              <a:gd name="T47" fmla="*/ 57 h 153"/>
                              <a:gd name="T48" fmla="+- 0 7783 7640"/>
                              <a:gd name="T49" fmla="*/ T48 w 154"/>
                              <a:gd name="T50" fmla="+- 0 35 -3"/>
                              <a:gd name="T51" fmla="*/ 35 h 153"/>
                              <a:gd name="T52" fmla="+- 0 7771 7640"/>
                              <a:gd name="T53" fmla="*/ T52 w 154"/>
                              <a:gd name="T54" fmla="+- 0 18 -3"/>
                              <a:gd name="T55" fmla="*/ 18 h 153"/>
                              <a:gd name="T56" fmla="+- 0 7755 7640"/>
                              <a:gd name="T57" fmla="*/ T56 w 154"/>
                              <a:gd name="T58" fmla="+- 0 5 -3"/>
                              <a:gd name="T59" fmla="*/ 5 h 153"/>
                              <a:gd name="T60" fmla="+- 0 7736 7640"/>
                              <a:gd name="T61" fmla="*/ T60 w 154"/>
                              <a:gd name="T62" fmla="+- 0 -3 -3"/>
                              <a:gd name="T63" fmla="*/ -3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2"/>
                                </a:lnTo>
                                <a:lnTo>
                                  <a:pt x="99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5"/>
                                </a:lnTo>
                                <a:lnTo>
                                  <a:pt x="147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8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9A46FD" id="Group 20" o:spid="_x0000_s1026" style="position:absolute;margin-left:382pt;margin-top:-.15pt;width:7.7pt;height:7.65pt;z-index:-32920;mso-position-horizontal-relative:page" coordorigin="7640,-3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">
                <v:shape id="Freeform 21" o:spid="_x0000_s1027" style="position:absolute;left:7640;top:-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" path="m96,l27,19,,70,3,94r39,50l77,152r22,-3l119,140r17,-15l147,107r7,-21l151,60,143,38,131,21,115,8,96,xe" fillcolor="#ed1f24" stroked="f">
                  <v:path arrowok="t" o:connecttype="custom" o:connectlocs="96,-3;27,16;0,67;3,91;42,141;77,149;99,146;119,137;136,122;147,104;154,83;151,57;143,35;131,18;115,5;96,-3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"/>
          <w:strike/>
          <w:color w:val="FFFFFF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4"/>
          <w:sz w:val="12"/>
        </w:rPr>
        <w:t xml:space="preserve"> </w:t>
      </w:r>
      <w:r w:rsidR="005E1D8A">
        <w:rPr>
          <w:rFonts w:ascii="Helvetica Neue"/>
          <w:strike/>
          <w:color w:val="FFFFFF"/>
          <w:sz w:val="12"/>
        </w:rPr>
        <w:t>P</w:t>
      </w:r>
    </w:p>
    <w:p w:rsidR="003B50BB" w:rsidRDefault="005E1D8A">
      <w:pPr>
        <w:pStyle w:val="Heading5"/>
        <w:numPr>
          <w:ilvl w:val="0"/>
          <w:numId w:val="1"/>
        </w:numPr>
        <w:tabs>
          <w:tab w:val="left" w:pos="6834"/>
        </w:tabs>
        <w:spacing w:line="226" w:lineRule="exact"/>
        <w:ind w:right="140"/>
        <w:rPr>
          <w:b w:val="0"/>
          <w:bCs w:val="0"/>
        </w:rPr>
      </w:pPr>
      <w:r>
        <w:rPr>
          <w:color w:val="6D6E71"/>
        </w:rPr>
        <w:t>Summary Module</w:t>
      </w:r>
    </w:p>
    <w:p w:rsidR="003B50BB" w:rsidRDefault="005E1D8A">
      <w:pPr>
        <w:pStyle w:val="BodyText"/>
        <w:spacing w:line="290" w:lineRule="auto"/>
        <w:ind w:left="6603" w:right="140"/>
      </w:pPr>
      <w:r>
        <w:rPr>
          <w:color w:val="6D6E71"/>
        </w:rPr>
        <w:t>This module is used to provide</w:t>
      </w:r>
      <w:r>
        <w:rPr>
          <w:color w:val="6D6E71"/>
          <w:spacing w:val="16"/>
        </w:rPr>
        <w:t xml:space="preserve"> </w:t>
      </w:r>
      <w:r>
        <w:rPr>
          <w:color w:val="6D6E71"/>
        </w:rPr>
        <w:t>a concise summary of the page content and should be limited to one paragraph. It may contain an optional “Learn</w:t>
      </w:r>
      <w:r>
        <w:rPr>
          <w:color w:val="6D6E71"/>
          <w:spacing w:val="-1"/>
        </w:rPr>
        <w:t xml:space="preserve"> </w:t>
      </w:r>
      <w:r>
        <w:rPr>
          <w:color w:val="6D6E71"/>
        </w:rPr>
        <w:t>More” primary call to action button.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1"/>
        <w:rPr>
          <w:rFonts w:ascii="Helvetica Neue" w:eastAsia="Helvetica Neue" w:hAnsi="Helvetica Neue" w:cs="Helvetica Neue"/>
          <w:sz w:val="26"/>
          <w:szCs w:val="26"/>
        </w:rPr>
      </w:pPr>
    </w:p>
    <w:p w:rsidR="003B50BB" w:rsidRDefault="00126754">
      <w:pPr>
        <w:pStyle w:val="Heading5"/>
        <w:numPr>
          <w:ilvl w:val="0"/>
          <w:numId w:val="1"/>
        </w:numPr>
        <w:tabs>
          <w:tab w:val="left" w:pos="6897"/>
        </w:tabs>
        <w:spacing w:line="245" w:lineRule="exact"/>
        <w:ind w:left="6896" w:right="140" w:hanging="293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3880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-155575</wp:posOffset>
            </wp:positionV>
            <wp:extent cx="3657600" cy="4411980"/>
            <wp:effectExtent l="0" t="0" r="0" b="7620"/>
            <wp:wrapNone/>
            <wp:docPr id="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3584" behindDoc="1" locked="0" layoutInCell="1" allowOverlap="1">
                <wp:simplePos x="0" y="0"/>
                <wp:positionH relativeFrom="page">
                  <wp:posOffset>4851400</wp:posOffset>
                </wp:positionH>
                <wp:positionV relativeFrom="paragraph">
                  <wp:posOffset>137795</wp:posOffset>
                </wp:positionV>
                <wp:extent cx="97790" cy="97155"/>
                <wp:effectExtent l="3175" t="1270" r="3810" b="6350"/>
                <wp:wrapNone/>
                <wp:docPr id="7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640" y="217"/>
                          <a:chExt cx="154" cy="153"/>
                        </a:xfrm>
                      </wpg:grpSpPr>
                      <wps:wsp>
                        <wps:cNvPr id="73" name="Freeform 18"/>
                        <wps:cNvSpPr>
                          <a:spLocks/>
                        </wps:cNvSpPr>
                        <wps:spPr bwMode="auto">
                          <a:xfrm>
                            <a:off x="7640" y="217"/>
                            <a:ext cx="154" cy="153"/>
                          </a:xfrm>
                          <a:custGeom>
                            <a:avLst/>
                            <a:gdLst>
                              <a:gd name="T0" fmla="+- 0 7736 7640"/>
                              <a:gd name="T1" fmla="*/ T0 w 154"/>
                              <a:gd name="T2" fmla="+- 0 217 217"/>
                              <a:gd name="T3" fmla="*/ 217 h 153"/>
                              <a:gd name="T4" fmla="+- 0 7667 7640"/>
                              <a:gd name="T5" fmla="*/ T4 w 154"/>
                              <a:gd name="T6" fmla="+- 0 237 217"/>
                              <a:gd name="T7" fmla="*/ 237 h 153"/>
                              <a:gd name="T8" fmla="+- 0 7640 7640"/>
                              <a:gd name="T9" fmla="*/ T8 w 154"/>
                              <a:gd name="T10" fmla="+- 0 288 217"/>
                              <a:gd name="T11" fmla="*/ 288 h 153"/>
                              <a:gd name="T12" fmla="+- 0 7643 7640"/>
                              <a:gd name="T13" fmla="*/ T12 w 154"/>
                              <a:gd name="T14" fmla="+- 0 312 217"/>
                              <a:gd name="T15" fmla="*/ 312 h 153"/>
                              <a:gd name="T16" fmla="+- 0 7682 7640"/>
                              <a:gd name="T17" fmla="*/ T16 w 154"/>
                              <a:gd name="T18" fmla="+- 0 362 217"/>
                              <a:gd name="T19" fmla="*/ 362 h 153"/>
                              <a:gd name="T20" fmla="+- 0 7717 7640"/>
                              <a:gd name="T21" fmla="*/ T20 w 154"/>
                              <a:gd name="T22" fmla="+- 0 370 217"/>
                              <a:gd name="T23" fmla="*/ 370 h 153"/>
                              <a:gd name="T24" fmla="+- 0 7739 7640"/>
                              <a:gd name="T25" fmla="*/ T24 w 154"/>
                              <a:gd name="T26" fmla="+- 0 367 217"/>
                              <a:gd name="T27" fmla="*/ 367 h 153"/>
                              <a:gd name="T28" fmla="+- 0 7759 7640"/>
                              <a:gd name="T29" fmla="*/ T28 w 154"/>
                              <a:gd name="T30" fmla="+- 0 357 217"/>
                              <a:gd name="T31" fmla="*/ 357 h 153"/>
                              <a:gd name="T32" fmla="+- 0 7776 7640"/>
                              <a:gd name="T33" fmla="*/ T32 w 154"/>
                              <a:gd name="T34" fmla="+- 0 343 217"/>
                              <a:gd name="T35" fmla="*/ 343 h 153"/>
                              <a:gd name="T36" fmla="+- 0 7787 7640"/>
                              <a:gd name="T37" fmla="*/ T36 w 154"/>
                              <a:gd name="T38" fmla="+- 0 325 217"/>
                              <a:gd name="T39" fmla="*/ 325 h 153"/>
                              <a:gd name="T40" fmla="+- 0 7794 7640"/>
                              <a:gd name="T41" fmla="*/ T40 w 154"/>
                              <a:gd name="T42" fmla="+- 0 303 217"/>
                              <a:gd name="T43" fmla="*/ 303 h 153"/>
                              <a:gd name="T44" fmla="+- 0 7791 7640"/>
                              <a:gd name="T45" fmla="*/ T44 w 154"/>
                              <a:gd name="T46" fmla="+- 0 278 217"/>
                              <a:gd name="T47" fmla="*/ 278 h 153"/>
                              <a:gd name="T48" fmla="+- 0 7783 7640"/>
                              <a:gd name="T49" fmla="*/ T48 w 154"/>
                              <a:gd name="T50" fmla="+- 0 256 217"/>
                              <a:gd name="T51" fmla="*/ 256 h 153"/>
                              <a:gd name="T52" fmla="+- 0 7771 7640"/>
                              <a:gd name="T53" fmla="*/ T52 w 154"/>
                              <a:gd name="T54" fmla="+- 0 238 217"/>
                              <a:gd name="T55" fmla="*/ 238 h 153"/>
                              <a:gd name="T56" fmla="+- 0 7755 7640"/>
                              <a:gd name="T57" fmla="*/ T56 w 154"/>
                              <a:gd name="T58" fmla="+- 0 225 217"/>
                              <a:gd name="T59" fmla="*/ 225 h 153"/>
                              <a:gd name="T60" fmla="+- 0 7736 7640"/>
                              <a:gd name="T61" fmla="*/ T60 w 154"/>
                              <a:gd name="T62" fmla="+- 0 217 217"/>
                              <a:gd name="T63" fmla="*/ 217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20"/>
                                </a:lnTo>
                                <a:lnTo>
                                  <a:pt x="0" y="71"/>
                                </a:lnTo>
                                <a:lnTo>
                                  <a:pt x="3" y="95"/>
                                </a:lnTo>
                                <a:lnTo>
                                  <a:pt x="42" y="145"/>
                                </a:lnTo>
                                <a:lnTo>
                                  <a:pt x="77" y="153"/>
                                </a:lnTo>
                                <a:lnTo>
                                  <a:pt x="99" y="150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7" y="108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E7240C" id="Group 17" o:spid="_x0000_s1026" style="position:absolute;margin-left:382pt;margin-top:10.85pt;width:7.7pt;height:7.65pt;z-index:-32896;mso-position-horizontal-relative:page" coordorigin="7640,217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">
                <v:shape id="Freeform 18" o:spid="_x0000_s1027" style="position:absolute;left:7640;top:217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" path="m96,l27,20,,71,3,95r39,50l77,153r22,-3l119,140r17,-14l147,108r7,-22l151,61,143,39,131,21,115,8,96,xe" fillcolor="#ed1f24" stroked="f">
                  <v:path arrowok="t" o:connecttype="custom" o:connectlocs="96,217;27,237;0,288;3,312;42,362;77,370;99,367;119,357;136,343;147,325;154,303;151,278;143,256;131,238;115,225;96,217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color w:val="6D6E71"/>
          <w:spacing w:val="-7"/>
        </w:rPr>
        <w:t xml:space="preserve">Text </w:t>
      </w:r>
      <w:r w:rsidR="005E1D8A">
        <w:rPr>
          <w:color w:val="6D6E71"/>
        </w:rPr>
        <w:t>Content</w:t>
      </w:r>
      <w:r w:rsidR="005E1D8A">
        <w:rPr>
          <w:color w:val="6D6E71"/>
          <w:spacing w:val="7"/>
        </w:rPr>
        <w:t xml:space="preserve"> </w:t>
      </w:r>
      <w:r w:rsidR="005E1D8A">
        <w:rPr>
          <w:color w:val="6D6E71"/>
        </w:rPr>
        <w:t>Module</w:t>
      </w:r>
    </w:p>
    <w:p w:rsidR="003B50BB" w:rsidRDefault="005E1D8A">
      <w:pPr>
        <w:spacing w:line="90" w:lineRule="exact"/>
        <w:ind w:left="2047"/>
        <w:jc w:val="center"/>
        <w:rPr>
          <w:rFonts w:ascii="Helvetica Neue" w:eastAsia="Helvetica Neue" w:hAnsi="Helvetica Neue" w:cs="Helvetica Neue"/>
          <w:sz w:val="12"/>
          <w:szCs w:val="12"/>
        </w:rPr>
      </w:pPr>
      <w:r>
        <w:rPr>
          <w:rFonts w:ascii="Helvetica Neue"/>
          <w:strike/>
          <w:color w:val="FFFFFF"/>
          <w:sz w:val="12"/>
        </w:rPr>
        <w:t xml:space="preserve">  </w:t>
      </w:r>
      <w:r>
        <w:rPr>
          <w:rFonts w:ascii="Helvetica Neue"/>
          <w:strike/>
          <w:color w:val="FFFFFF"/>
          <w:spacing w:val="7"/>
          <w:sz w:val="12"/>
        </w:rPr>
        <w:t xml:space="preserve"> </w:t>
      </w:r>
      <w:r>
        <w:rPr>
          <w:rFonts w:ascii="Helvetica Neue"/>
          <w:strike/>
          <w:color w:val="FFFFFF"/>
          <w:sz w:val="12"/>
        </w:rPr>
        <w:t>Q</w:t>
      </w:r>
    </w:p>
    <w:p w:rsidR="003B50BB" w:rsidRDefault="005E1D8A">
      <w:pPr>
        <w:pStyle w:val="BodyText"/>
        <w:spacing w:before="0" w:line="185" w:lineRule="exact"/>
        <w:ind w:left="6603" w:right="140"/>
      </w:pPr>
      <w:r>
        <w:rPr>
          <w:color w:val="6D6E71"/>
        </w:rPr>
        <w:t>This module is used to display body</w:t>
      </w:r>
    </w:p>
    <w:p w:rsidR="003B50BB" w:rsidRDefault="005E1D8A">
      <w:pPr>
        <w:pStyle w:val="BodyText"/>
        <w:spacing w:before="45" w:line="290" w:lineRule="auto"/>
        <w:ind w:left="6603" w:right="545"/>
        <w:jc w:val="both"/>
      </w:pPr>
      <w:r>
        <w:rPr>
          <w:color w:val="6D6E71"/>
          <w:spacing w:val="-3"/>
        </w:rPr>
        <w:t xml:space="preserve">copy, </w:t>
      </w:r>
      <w:r>
        <w:rPr>
          <w:color w:val="6D6E71"/>
        </w:rPr>
        <w:t>pull quotes, and images.</w:t>
      </w:r>
      <w:r>
        <w:rPr>
          <w:color w:val="6D6E71"/>
          <w:spacing w:val="3"/>
        </w:rPr>
        <w:t xml:space="preserve"> </w:t>
      </w:r>
      <w:r>
        <w:rPr>
          <w:color w:val="6D6E71"/>
        </w:rPr>
        <w:t>The background color for this module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is always white.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647B61" w:rsidP="00647B61">
      <w:pPr>
        <w:tabs>
          <w:tab w:val="left" w:pos="8650"/>
        </w:tabs>
        <w:rPr>
          <w:rFonts w:ascii="Helvetica Neue" w:eastAsia="Helvetica Neue" w:hAnsi="Helvetica Neue" w:cs="Helvetica Neue"/>
          <w:sz w:val="20"/>
          <w:szCs w:val="20"/>
        </w:rPr>
        <w:pPrChange w:id="38" w:author="Rancourt, Jillian" w:date="2017-07-26T08:54:00Z">
          <w:pPr/>
        </w:pPrChange>
      </w:pPr>
      <w:ins w:id="39" w:author="Rancourt, Jillian" w:date="2017-07-26T08:54:00Z">
        <w:r>
          <w:rPr>
            <w:rFonts w:ascii="Helvetica Neue" w:eastAsia="Helvetica Neue" w:hAnsi="Helvetica Neue" w:cs="Helvetica Neue"/>
            <w:sz w:val="20"/>
            <w:szCs w:val="20"/>
          </w:rPr>
          <w:tab/>
        </w:r>
      </w:ins>
    </w:p>
    <w:p w:rsidR="003B50BB" w:rsidRDefault="003B50BB">
      <w:pPr>
        <w:spacing w:before="6"/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126754">
      <w:pPr>
        <w:spacing w:line="20" w:lineRule="exact"/>
        <w:ind w:left="657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2540" r="6350" b="10160"/>
                <wp:docPr id="6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70" name="Group 15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71" name="Freeform 16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FAF38D5" id="Group 14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">
                <v:group id="Group 15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Freeform 16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2"/>
        <w:rPr>
          <w:rFonts w:ascii="Helvetica Neue" w:eastAsia="Helvetica Neue" w:hAnsi="Helvetica Neue" w:cs="Helvetica Neue"/>
          <w:sz w:val="14"/>
          <w:szCs w:val="14"/>
        </w:rPr>
      </w:pPr>
    </w:p>
    <w:p w:rsidR="003B50BB" w:rsidRDefault="005E1D8A">
      <w:pPr>
        <w:ind w:left="6583" w:right="140"/>
        <w:rPr>
          <w:rFonts w:ascii="Helvetica Neue" w:eastAsia="Helvetica Neue" w:hAnsi="Helvetica Neue" w:cs="Helvetica Neue"/>
          <w:sz w:val="16"/>
          <w:szCs w:val="16"/>
        </w:rPr>
      </w:pPr>
      <w:r>
        <w:rPr>
          <w:rFonts w:ascii="Helvetica Neue"/>
          <w:b/>
          <w:color w:val="6D6E71"/>
          <w:spacing w:val="3"/>
          <w:sz w:val="16"/>
        </w:rPr>
        <w:t>PLEX WEBSITE</w:t>
      </w:r>
      <w:r>
        <w:rPr>
          <w:rFonts w:ascii="Helvetica Neue"/>
          <w:b/>
          <w:color w:val="6D6E71"/>
          <w:spacing w:val="25"/>
          <w:sz w:val="16"/>
        </w:rPr>
        <w:t xml:space="preserve"> </w:t>
      </w:r>
      <w:r>
        <w:rPr>
          <w:rFonts w:ascii="Helvetica Neue"/>
          <w:b/>
          <w:color w:val="6D6E71"/>
          <w:spacing w:val="4"/>
          <w:sz w:val="16"/>
        </w:rPr>
        <w:t>STYLEGUIDE</w:t>
      </w:r>
    </w:p>
    <w:p w:rsidR="003B50BB" w:rsidRDefault="005E1D8A">
      <w:pPr>
        <w:spacing w:before="88"/>
        <w:ind w:left="6583" w:right="140"/>
        <w:rPr>
          <w:rFonts w:ascii="Helvetica Neue" w:eastAsia="Helvetica Neue" w:hAnsi="Helvetica Neue" w:cs="Helvetica Neue"/>
          <w:sz w:val="14"/>
          <w:szCs w:val="14"/>
        </w:rPr>
      </w:pPr>
      <w:r>
        <w:rPr>
          <w:rFonts w:ascii="Helvetica Neue"/>
          <w:color w:val="6D6E71"/>
          <w:spacing w:val="10"/>
          <w:sz w:val="14"/>
        </w:rPr>
        <w:t>Page</w:t>
      </w:r>
      <w:r>
        <w:rPr>
          <w:rFonts w:ascii="Helvetica Neue"/>
          <w:color w:val="6D6E71"/>
          <w:spacing w:val="33"/>
          <w:sz w:val="14"/>
        </w:rPr>
        <w:t xml:space="preserve"> </w:t>
      </w:r>
      <w:r>
        <w:rPr>
          <w:rFonts w:ascii="Helvetica Neue"/>
          <w:color w:val="6D6E71"/>
          <w:spacing w:val="7"/>
          <w:sz w:val="14"/>
        </w:rPr>
        <w:t>21</w:t>
      </w:r>
      <w:r>
        <w:rPr>
          <w:rFonts w:ascii="Helvetica Neue"/>
          <w:color w:val="6D6E71"/>
          <w:spacing w:val="-25"/>
          <w:sz w:val="14"/>
        </w:rPr>
        <w:t xml:space="preserve"> </w:t>
      </w:r>
    </w:p>
    <w:p w:rsidR="003B50BB" w:rsidRDefault="005E1D8A">
      <w:pPr>
        <w:spacing w:before="92"/>
        <w:ind w:left="6583" w:right="140"/>
        <w:rPr>
          <w:rFonts w:ascii="Helvetica Neue" w:eastAsia="Helvetica Neue" w:hAnsi="Helvetica Neue" w:cs="Helvetica Neue"/>
          <w:sz w:val="14"/>
          <w:szCs w:val="14"/>
        </w:rPr>
      </w:pPr>
      <w:r>
        <w:rPr>
          <w:rFonts w:ascii="Helvetica Neue"/>
          <w:i/>
          <w:color w:val="6D6E71"/>
          <w:sz w:val="14"/>
        </w:rPr>
        <w:t>Prepared by</w:t>
      </w:r>
      <w:del w:id="40" w:author="Rancourt, Jillian" w:date="2017-07-26T08:54:00Z">
        <w:r w:rsidDel="0030049B">
          <w:rPr>
            <w:rFonts w:ascii="Helvetica Neue"/>
            <w:i/>
            <w:color w:val="6D6E71"/>
            <w:sz w:val="14"/>
          </w:rPr>
          <w:delText xml:space="preserve"> gotomedia</w:delText>
        </w:r>
      </w:del>
      <w:ins w:id="41" w:author="Rancourt, Jillian" w:date="2017-07-26T08:54:00Z">
        <w:r w:rsidR="0030049B">
          <w:rPr>
            <w:rFonts w:ascii="Helvetica Neue"/>
            <w:i/>
            <w:color w:val="6D6E71"/>
            <w:sz w:val="14"/>
          </w:rPr>
          <w:t>Plex Systems</w:t>
        </w:r>
      </w:ins>
      <w:r>
        <w:rPr>
          <w:rFonts w:ascii="Helvetica Neue"/>
          <w:i/>
          <w:color w:val="6D6E71"/>
          <w:sz w:val="14"/>
        </w:rPr>
        <w:t xml:space="preserve">  | </w:t>
      </w:r>
      <w:r>
        <w:rPr>
          <w:rFonts w:ascii="Helvetica Neue"/>
          <w:i/>
          <w:color w:val="6D6E71"/>
          <w:spacing w:val="14"/>
          <w:sz w:val="14"/>
        </w:rPr>
        <w:t xml:space="preserve"> </w:t>
      </w:r>
      <w:r>
        <w:rPr>
          <w:rFonts w:ascii="Helvetica Neue"/>
          <w:i/>
          <w:color w:val="6D6E71"/>
          <w:sz w:val="14"/>
        </w:rPr>
        <w:t>Confidential</w:t>
      </w:r>
    </w:p>
    <w:p w:rsidR="003B50BB" w:rsidRDefault="003B50BB">
      <w:pPr>
        <w:rPr>
          <w:rFonts w:ascii="Helvetica Neue" w:eastAsia="Helvetica Neue" w:hAnsi="Helvetica Neue" w:cs="Helvetica Neue"/>
          <w:sz w:val="14"/>
          <w:szCs w:val="14"/>
        </w:rPr>
        <w:sectPr w:rsidR="003B50BB">
          <w:headerReference w:type="default" r:id="rId87"/>
          <w:footerReference w:type="default" r:id="rId88"/>
          <w:pgSz w:w="12240" w:h="15840"/>
          <w:pgMar w:top="2340" w:right="600" w:bottom="280" w:left="1640" w:header="720" w:footer="0" w:gutter="0"/>
          <w:cols w:space="720"/>
        </w:sectPr>
      </w:pPr>
    </w:p>
    <w:p w:rsidR="003B50BB" w:rsidRDefault="003B50BB">
      <w:pPr>
        <w:rPr>
          <w:rFonts w:ascii="Helvetica Neue" w:eastAsia="Helvetica Neue" w:hAnsi="Helvetica Neue" w:cs="Helvetica Neue"/>
          <w:i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i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i/>
          <w:sz w:val="20"/>
          <w:szCs w:val="20"/>
        </w:rPr>
      </w:pPr>
    </w:p>
    <w:p w:rsidR="003B50BB" w:rsidRDefault="00F33850">
      <w:pPr>
        <w:spacing w:before="4"/>
        <w:rPr>
          <w:rFonts w:ascii="Helvetica Neue" w:eastAsia="Helvetica Neue" w:hAnsi="Helvetica Neue" w:cs="Helvetica Neue"/>
          <w:i/>
          <w:sz w:val="26"/>
          <w:szCs w:val="26"/>
        </w:rPr>
      </w:pPr>
      <w:ins w:id="42" w:author="Rancourt, Jillian" w:date="2017-07-25T20:32:00Z">
        <w:r>
          <w:rPr>
            <w:rFonts w:ascii="Helvetica Neue" w:eastAsia="Helvetica Neue" w:hAnsi="Helvetica Neue" w:cs="Helvetica Neue"/>
            <w:i/>
            <w:sz w:val="26"/>
            <w:szCs w:val="26"/>
          </w:rPr>
          <w:t xml:space="preserve">                 </w:t>
        </w:r>
      </w:ins>
      <w:ins w:id="43" w:author="Rancourt, Jillian" w:date="2017-07-25T20:28:00Z">
        <w:r w:rsidR="0041306F" w:rsidRPr="0041306F">
          <w:rPr>
            <w:rFonts w:ascii="Helvetica Neue" w:eastAsia="Helvetica Neue" w:hAnsi="Helvetica Neue" w:cs="Helvetica Neue"/>
            <w:sz w:val="20"/>
            <w:szCs w:val="20"/>
          </w:rPr>
          <w:drawing>
            <wp:inline distT="0" distB="0" distL="0" distR="0" wp14:anchorId="69E7FAB4" wp14:editId="0389CC32">
              <wp:extent cx="2881864" cy="1695450"/>
              <wp:effectExtent l="0" t="0" r="0" b="0"/>
              <wp:docPr id="442" name="Picture 4">
                <a:extLst xmlns:a="http://schemas.openxmlformats.org/drawingml/2006/main">
                  <a:ext uri="{FF2B5EF4-FFF2-40B4-BE49-F238E27FC236}">
                    <a16:creationId xmlns:a16="http://schemas.microsoft.com/office/drawing/2014/main" id="{DA8F594E-87F3-48C8-8F82-F78DC1C79092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4">
                        <a:extLst>
                          <a:ext uri="{FF2B5EF4-FFF2-40B4-BE49-F238E27FC236}">
                            <a16:creationId xmlns:a16="http://schemas.microsoft.com/office/drawing/2014/main" id="{DA8F594E-87F3-48C8-8F82-F78DC1C79092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89"/>
                      <a:srcRect l="12198" t="14321" r="15323" b="5409"/>
                      <a:stretch/>
                    </pic:blipFill>
                    <pic:spPr bwMode="auto">
                      <a:xfrm>
                        <a:off x="0" y="0"/>
                        <a:ext cx="2895936" cy="170372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3B50BB" w:rsidRDefault="00126754">
      <w:pPr>
        <w:pStyle w:val="Heading5"/>
        <w:tabs>
          <w:tab w:val="left" w:pos="6523"/>
        </w:tabs>
        <w:spacing w:before="59"/>
        <w:ind w:left="5783" w:right="35"/>
        <w:rPr>
          <w:b w:val="0"/>
          <w:bCs w:val="0"/>
        </w:rPr>
      </w:pPr>
      <w:del w:id="44" w:author="Rancourt, Jillian" w:date="2017-07-25T20:27:00Z">
        <w:r w:rsidDel="0041306F">
          <w:rPr>
            <w:noProof/>
          </w:rPr>
          <w:drawing>
            <wp:anchor distT="0" distB="0" distL="114300" distR="114300" simplePos="0" relativeHeight="4048" behindDoc="0" locked="0" layoutInCell="1" allowOverlap="1">
              <wp:simplePos x="0" y="0"/>
              <wp:positionH relativeFrom="page">
                <wp:posOffset>1842770</wp:posOffset>
              </wp:positionH>
              <wp:positionV relativeFrom="paragraph">
                <wp:posOffset>28575</wp:posOffset>
              </wp:positionV>
              <wp:extent cx="2922270" cy="1899285"/>
              <wp:effectExtent l="0" t="0" r="0" b="5715"/>
              <wp:wrapNone/>
              <wp:docPr id="68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9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22270" cy="1899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r>
        <w:rPr>
          <w:noProof/>
        </w:rPr>
        <mc:AlternateContent>
          <mc:Choice Requires="wpg">
            <w:drawing>
              <wp:anchor distT="0" distB="0" distL="114300" distR="114300" simplePos="0" relativeHeight="503283704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135255</wp:posOffset>
                </wp:positionV>
                <wp:extent cx="97790" cy="97155"/>
                <wp:effectExtent l="2540" t="3810" r="4445" b="3810"/>
                <wp:wrapNone/>
                <wp:docPr id="6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213"/>
                          <a:chExt cx="154" cy="153"/>
                        </a:xfrm>
                      </wpg:grpSpPr>
                      <wps:wsp>
                        <wps:cNvPr id="67" name="Freeform 12"/>
                        <wps:cNvSpPr>
                          <a:spLocks/>
                        </wps:cNvSpPr>
                        <wps:spPr bwMode="auto">
                          <a:xfrm>
                            <a:off x="7579" y="213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213 213"/>
                              <a:gd name="T3" fmla="*/ 213 h 153"/>
                              <a:gd name="T4" fmla="+- 0 7606 7579"/>
                              <a:gd name="T5" fmla="*/ T4 w 154"/>
                              <a:gd name="T6" fmla="+- 0 232 213"/>
                              <a:gd name="T7" fmla="*/ 232 h 153"/>
                              <a:gd name="T8" fmla="+- 0 7579 7579"/>
                              <a:gd name="T9" fmla="*/ T8 w 154"/>
                              <a:gd name="T10" fmla="+- 0 283 213"/>
                              <a:gd name="T11" fmla="*/ 283 h 153"/>
                              <a:gd name="T12" fmla="+- 0 7582 7579"/>
                              <a:gd name="T13" fmla="*/ T12 w 154"/>
                              <a:gd name="T14" fmla="+- 0 307 213"/>
                              <a:gd name="T15" fmla="*/ 307 h 153"/>
                              <a:gd name="T16" fmla="+- 0 7621 7579"/>
                              <a:gd name="T17" fmla="*/ T16 w 154"/>
                              <a:gd name="T18" fmla="+- 0 357 213"/>
                              <a:gd name="T19" fmla="*/ 357 h 153"/>
                              <a:gd name="T20" fmla="+- 0 7656 7579"/>
                              <a:gd name="T21" fmla="*/ T20 w 154"/>
                              <a:gd name="T22" fmla="+- 0 366 213"/>
                              <a:gd name="T23" fmla="*/ 366 h 153"/>
                              <a:gd name="T24" fmla="+- 0 7679 7579"/>
                              <a:gd name="T25" fmla="*/ T24 w 154"/>
                              <a:gd name="T26" fmla="+- 0 362 213"/>
                              <a:gd name="T27" fmla="*/ 362 h 153"/>
                              <a:gd name="T28" fmla="+- 0 7698 7579"/>
                              <a:gd name="T29" fmla="*/ T28 w 154"/>
                              <a:gd name="T30" fmla="+- 0 353 213"/>
                              <a:gd name="T31" fmla="*/ 353 h 153"/>
                              <a:gd name="T32" fmla="+- 0 7715 7579"/>
                              <a:gd name="T33" fmla="*/ T32 w 154"/>
                              <a:gd name="T34" fmla="+- 0 339 213"/>
                              <a:gd name="T35" fmla="*/ 339 h 153"/>
                              <a:gd name="T36" fmla="+- 0 7727 7579"/>
                              <a:gd name="T37" fmla="*/ T36 w 154"/>
                              <a:gd name="T38" fmla="+- 0 321 213"/>
                              <a:gd name="T39" fmla="*/ 321 h 153"/>
                              <a:gd name="T40" fmla="+- 0 7733 7579"/>
                              <a:gd name="T41" fmla="*/ T40 w 154"/>
                              <a:gd name="T42" fmla="+- 0 299 213"/>
                              <a:gd name="T43" fmla="*/ 299 h 153"/>
                              <a:gd name="T44" fmla="+- 0 7730 7579"/>
                              <a:gd name="T45" fmla="*/ T44 w 154"/>
                              <a:gd name="T46" fmla="+- 0 274 213"/>
                              <a:gd name="T47" fmla="*/ 274 h 153"/>
                              <a:gd name="T48" fmla="+- 0 7722 7579"/>
                              <a:gd name="T49" fmla="*/ T48 w 154"/>
                              <a:gd name="T50" fmla="+- 0 252 213"/>
                              <a:gd name="T51" fmla="*/ 252 h 153"/>
                              <a:gd name="T52" fmla="+- 0 7710 7579"/>
                              <a:gd name="T53" fmla="*/ T52 w 154"/>
                              <a:gd name="T54" fmla="+- 0 234 213"/>
                              <a:gd name="T55" fmla="*/ 234 h 153"/>
                              <a:gd name="T56" fmla="+- 0 7694 7579"/>
                              <a:gd name="T57" fmla="*/ T56 w 154"/>
                              <a:gd name="T58" fmla="+- 0 221 213"/>
                              <a:gd name="T59" fmla="*/ 221 h 153"/>
                              <a:gd name="T60" fmla="+- 0 7675 7579"/>
                              <a:gd name="T61" fmla="*/ T60 w 154"/>
                              <a:gd name="T62" fmla="+- 0 213 213"/>
                              <a:gd name="T63" fmla="*/ 213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8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130307" id="Group 11" o:spid="_x0000_s1026" style="position:absolute;margin-left:378.95pt;margin-top:10.65pt;width:7.7pt;height:7.65pt;z-index:-32776;mso-position-horizontal-relative:page" coordorigin="7579,213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">
                <v:shape id="Freeform 12" o:spid="_x0000_s1027" style="position:absolute;left:7579;top:213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" path="m96,l27,19,,70,3,94r39,50l77,153r23,-4l119,140r17,-14l148,108r6,-22l151,61,143,39,131,21,115,8,96,xe" fillcolor="#ed1f24" stroked="f">
                  <v:path arrowok="t" o:connecttype="custom" o:connectlocs="96,213;27,232;0,283;3,307;42,357;77,366;100,362;119,353;136,339;148,321;154,299;151,274;143,252;131,234;115,221;96,213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b w:val="0"/>
          <w:strike/>
          <w:color w:val="FFFFFF"/>
          <w:position w:val="-4"/>
          <w:sz w:val="12"/>
        </w:rPr>
        <w:t xml:space="preserve">  </w:t>
      </w:r>
      <w:r w:rsidR="005E1D8A">
        <w:rPr>
          <w:b w:val="0"/>
          <w:strike/>
          <w:color w:val="FFFFFF"/>
          <w:spacing w:val="14"/>
          <w:position w:val="-4"/>
          <w:sz w:val="12"/>
        </w:rPr>
        <w:t xml:space="preserve"> </w:t>
      </w:r>
      <w:r w:rsidR="005E1D8A">
        <w:rPr>
          <w:b w:val="0"/>
          <w:strike/>
          <w:color w:val="FFFFFF"/>
          <w:position w:val="-4"/>
          <w:sz w:val="12"/>
        </w:rPr>
        <w:t>A</w:t>
      </w:r>
      <w:r w:rsidR="005E1D8A">
        <w:rPr>
          <w:b w:val="0"/>
          <w:color w:val="FFFFFF"/>
          <w:position w:val="-4"/>
          <w:sz w:val="12"/>
        </w:rPr>
        <w:tab/>
      </w:r>
      <w:r w:rsidR="005E1D8A">
        <w:rPr>
          <w:color w:val="6D6E71"/>
        </w:rPr>
        <w:t>A. Video Player</w:t>
      </w:r>
      <w:r w:rsidR="005E1D8A">
        <w:rPr>
          <w:color w:val="6D6E71"/>
          <w:spacing w:val="-4"/>
        </w:rPr>
        <w:t xml:space="preserve"> </w:t>
      </w:r>
      <w:r w:rsidR="005E1D8A">
        <w:rPr>
          <w:color w:val="6D6E71"/>
        </w:rPr>
        <w:t>Overlay</w:t>
      </w:r>
    </w:p>
    <w:p w:rsidR="003B50BB" w:rsidRDefault="005E1D8A">
      <w:pPr>
        <w:pStyle w:val="BodyText"/>
        <w:spacing w:before="8" w:line="290" w:lineRule="auto"/>
        <w:ind w:left="6523" w:right="240"/>
      </w:pPr>
      <w:r>
        <w:rPr>
          <w:color w:val="6D6E71"/>
        </w:rPr>
        <w:t>The video player overlay is a modal window used to display the</w:t>
      </w:r>
      <w:r>
        <w:rPr>
          <w:color w:val="6D6E71"/>
          <w:spacing w:val="26"/>
        </w:rPr>
        <w:t xml:space="preserve"> </w:t>
      </w:r>
      <w:r>
        <w:rPr>
          <w:color w:val="6D6E71"/>
        </w:rPr>
        <w:t xml:space="preserve">videos, and includes a </w:t>
      </w:r>
      <w:ins w:id="45" w:author="Rancourt, Jillian" w:date="2017-07-25T20:23:00Z">
        <w:r w:rsidR="0041306F">
          <w:rPr>
            <w:color w:val="6D6E71"/>
          </w:rPr>
          <w:t>share</w:t>
        </w:r>
      </w:ins>
      <w:del w:id="46" w:author="Rancourt, Jillian" w:date="2017-07-25T20:23:00Z">
        <w:r w:rsidDel="0041306F">
          <w:rPr>
            <w:color w:val="6D6E71"/>
          </w:rPr>
          <w:delText>title</w:delText>
        </w:r>
      </w:del>
      <w:r>
        <w:rPr>
          <w:color w:val="6D6E71"/>
        </w:rPr>
        <w:t xml:space="preserve"> and close</w:t>
      </w:r>
      <w:r>
        <w:rPr>
          <w:color w:val="6D6E71"/>
          <w:spacing w:val="46"/>
        </w:rPr>
        <w:t xml:space="preserve"> </w:t>
      </w:r>
      <w:r>
        <w:rPr>
          <w:color w:val="6D6E71"/>
        </w:rPr>
        <w:t>button. In the case of embedded video content (i.e. Vi</w:t>
      </w:r>
      <w:ins w:id="47" w:author="Rancourt, Jillian" w:date="2017-07-25T20:23:00Z">
        <w:r w:rsidR="0041306F">
          <w:rPr>
            <w:color w:val="6D6E71"/>
          </w:rPr>
          <w:t>dyard</w:t>
        </w:r>
      </w:ins>
      <w:del w:id="48" w:author="Rancourt, Jillian" w:date="2017-07-25T20:23:00Z">
        <w:r w:rsidDel="0041306F">
          <w:rPr>
            <w:color w:val="6D6E71"/>
          </w:rPr>
          <w:delText>meo</w:delText>
        </w:r>
      </w:del>
      <w:r>
        <w:rPr>
          <w:color w:val="6D6E71"/>
        </w:rPr>
        <w:t>) do not include the title</w:t>
      </w:r>
      <w:r>
        <w:rPr>
          <w:color w:val="6D6E71"/>
          <w:spacing w:val="-3"/>
        </w:rPr>
        <w:t xml:space="preserve"> </w:t>
      </w:r>
      <w:r>
        <w:rPr>
          <w:color w:val="6D6E71"/>
        </w:rPr>
        <w:t>or author of the video when publishing.</w:t>
      </w:r>
    </w:p>
    <w:p w:rsidR="003B50BB" w:rsidRDefault="005E1D8A">
      <w:pPr>
        <w:pStyle w:val="BodyText"/>
        <w:spacing w:before="1" w:line="290" w:lineRule="auto"/>
        <w:ind w:left="6523" w:right="35"/>
      </w:pPr>
      <w:r>
        <w:rPr>
          <w:color w:val="6D6E71"/>
        </w:rPr>
        <w:t>These options should be omitted when copying the embed code.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 w:rsidP="0041306F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126754">
      <w:pPr>
        <w:tabs>
          <w:tab w:val="left" w:pos="6523"/>
        </w:tabs>
        <w:spacing w:before="197"/>
        <w:ind w:left="5783" w:right="35"/>
        <w:rPr>
          <w:rFonts w:ascii="Helvetica Neue" w:eastAsia="Helvetica Neue" w:hAnsi="Helvetica Neue" w:cs="Helvetica Neue"/>
        </w:rPr>
      </w:pPr>
      <w:r>
        <w:rPr>
          <w:noProof/>
        </w:rPr>
        <w:drawing>
          <wp:anchor distT="0" distB="0" distL="114300" distR="114300" simplePos="0" relativeHeight="503283656" behindDoc="1" locked="0" layoutInCell="1" allowOverlap="1">
            <wp:simplePos x="0" y="0"/>
            <wp:positionH relativeFrom="page">
              <wp:posOffset>1839595</wp:posOffset>
            </wp:positionH>
            <wp:positionV relativeFrom="paragraph">
              <wp:posOffset>73025</wp:posOffset>
            </wp:positionV>
            <wp:extent cx="2925445" cy="2221865"/>
            <wp:effectExtent l="0" t="0" r="8255" b="6985"/>
            <wp:wrapNone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83728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217170</wp:posOffset>
                </wp:positionV>
                <wp:extent cx="97790" cy="97155"/>
                <wp:effectExtent l="2540" t="0" r="4445" b="7620"/>
                <wp:wrapNone/>
                <wp:docPr id="6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342"/>
                          <a:chExt cx="154" cy="153"/>
                        </a:xfrm>
                      </wpg:grpSpPr>
                      <wps:wsp>
                        <wps:cNvPr id="64" name="Freeform 9"/>
                        <wps:cNvSpPr>
                          <a:spLocks/>
                        </wps:cNvSpPr>
                        <wps:spPr bwMode="auto">
                          <a:xfrm>
                            <a:off x="7579" y="342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342 342"/>
                              <a:gd name="T3" fmla="*/ 342 h 153"/>
                              <a:gd name="T4" fmla="+- 0 7606 7579"/>
                              <a:gd name="T5" fmla="*/ T4 w 154"/>
                              <a:gd name="T6" fmla="+- 0 361 342"/>
                              <a:gd name="T7" fmla="*/ 361 h 153"/>
                              <a:gd name="T8" fmla="+- 0 7579 7579"/>
                              <a:gd name="T9" fmla="*/ T8 w 154"/>
                              <a:gd name="T10" fmla="+- 0 412 342"/>
                              <a:gd name="T11" fmla="*/ 412 h 153"/>
                              <a:gd name="T12" fmla="+- 0 7582 7579"/>
                              <a:gd name="T13" fmla="*/ T12 w 154"/>
                              <a:gd name="T14" fmla="+- 0 436 342"/>
                              <a:gd name="T15" fmla="*/ 436 h 153"/>
                              <a:gd name="T16" fmla="+- 0 7621 7579"/>
                              <a:gd name="T17" fmla="*/ T16 w 154"/>
                              <a:gd name="T18" fmla="+- 0 486 342"/>
                              <a:gd name="T19" fmla="*/ 486 h 153"/>
                              <a:gd name="T20" fmla="+- 0 7656 7579"/>
                              <a:gd name="T21" fmla="*/ T20 w 154"/>
                              <a:gd name="T22" fmla="+- 0 495 342"/>
                              <a:gd name="T23" fmla="*/ 495 h 153"/>
                              <a:gd name="T24" fmla="+- 0 7679 7579"/>
                              <a:gd name="T25" fmla="*/ T24 w 154"/>
                              <a:gd name="T26" fmla="+- 0 491 342"/>
                              <a:gd name="T27" fmla="*/ 491 h 153"/>
                              <a:gd name="T28" fmla="+- 0 7698 7579"/>
                              <a:gd name="T29" fmla="*/ T28 w 154"/>
                              <a:gd name="T30" fmla="+- 0 482 342"/>
                              <a:gd name="T31" fmla="*/ 482 h 153"/>
                              <a:gd name="T32" fmla="+- 0 7715 7579"/>
                              <a:gd name="T33" fmla="*/ T32 w 154"/>
                              <a:gd name="T34" fmla="+- 0 468 342"/>
                              <a:gd name="T35" fmla="*/ 468 h 153"/>
                              <a:gd name="T36" fmla="+- 0 7727 7579"/>
                              <a:gd name="T37" fmla="*/ T36 w 154"/>
                              <a:gd name="T38" fmla="+- 0 449 342"/>
                              <a:gd name="T39" fmla="*/ 449 h 153"/>
                              <a:gd name="T40" fmla="+- 0 7733 7579"/>
                              <a:gd name="T41" fmla="*/ T40 w 154"/>
                              <a:gd name="T42" fmla="+- 0 428 342"/>
                              <a:gd name="T43" fmla="*/ 428 h 153"/>
                              <a:gd name="T44" fmla="+- 0 7730 7579"/>
                              <a:gd name="T45" fmla="*/ T44 w 154"/>
                              <a:gd name="T46" fmla="+- 0 402 342"/>
                              <a:gd name="T47" fmla="*/ 402 h 153"/>
                              <a:gd name="T48" fmla="+- 0 7722 7579"/>
                              <a:gd name="T49" fmla="*/ T48 w 154"/>
                              <a:gd name="T50" fmla="+- 0 381 342"/>
                              <a:gd name="T51" fmla="*/ 381 h 153"/>
                              <a:gd name="T52" fmla="+- 0 7710 7579"/>
                              <a:gd name="T53" fmla="*/ T52 w 154"/>
                              <a:gd name="T54" fmla="+- 0 363 342"/>
                              <a:gd name="T55" fmla="*/ 363 h 153"/>
                              <a:gd name="T56" fmla="+- 0 7694 7579"/>
                              <a:gd name="T57" fmla="*/ T56 w 154"/>
                              <a:gd name="T58" fmla="+- 0 350 342"/>
                              <a:gd name="T59" fmla="*/ 350 h 153"/>
                              <a:gd name="T60" fmla="+- 0 7675 7579"/>
                              <a:gd name="T61" fmla="*/ T60 w 154"/>
                              <a:gd name="T62" fmla="+- 0 342 342"/>
                              <a:gd name="T63" fmla="*/ 342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7"/>
                                </a:lnTo>
                                <a:lnTo>
                                  <a:pt x="154" y="86"/>
                                </a:lnTo>
                                <a:lnTo>
                                  <a:pt x="151" y="60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D751B" id="Group 8" o:spid="_x0000_s1026" style="position:absolute;margin-left:378.95pt;margin-top:17.1pt;width:7.7pt;height:7.65pt;z-index:-32752;mso-position-horizontal-relative:page" coordorigin="7579,342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">
                <v:shape id="Freeform 9" o:spid="_x0000_s1027" style="position:absolute;left:7579;top:342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" path="m96,l27,19,,70,3,94r39,50l77,153r23,-4l119,140r17,-14l148,107r6,-21l151,60,143,39,131,21,115,8,96,xe" fillcolor="#ed1f24" stroked="f">
                  <v:path arrowok="t" o:connecttype="custom" o:connectlocs="96,342;27,361;0,412;3,436;42,486;77,495;100,491;119,482;136,468;148,449;154,428;151,402;143,381;131,363;115,350;96,342" o:connectangles="0,0,0,0,0,0,0,0,0,0,0,0,0,0,0,0"/>
                </v:shape>
                <w10:wrap anchorx="page"/>
              </v:group>
            </w:pict>
          </mc:Fallback>
        </mc:AlternateContent>
      </w:r>
      <w:r w:rsidR="005E1D8A">
        <w:rPr>
          <w:rFonts w:ascii="Helvetica Neue"/>
          <w:strike/>
          <w:color w:val="FFFFFF"/>
          <w:position w:val="-3"/>
          <w:sz w:val="12"/>
        </w:rPr>
        <w:t xml:space="preserve">  </w:t>
      </w:r>
      <w:r w:rsidR="005E1D8A">
        <w:rPr>
          <w:rFonts w:ascii="Helvetica Neue"/>
          <w:strike/>
          <w:color w:val="FFFFFF"/>
          <w:spacing w:val="12"/>
          <w:position w:val="-3"/>
          <w:sz w:val="12"/>
        </w:rPr>
        <w:t xml:space="preserve"> </w:t>
      </w:r>
      <w:r w:rsidR="005E1D8A">
        <w:rPr>
          <w:rFonts w:ascii="Helvetica Neue"/>
          <w:strike/>
          <w:color w:val="FFFFFF"/>
          <w:position w:val="-3"/>
          <w:sz w:val="12"/>
        </w:rPr>
        <w:t>B</w:t>
      </w:r>
      <w:r w:rsidR="005E1D8A">
        <w:rPr>
          <w:rFonts w:ascii="Helvetica Neue"/>
          <w:color w:val="FFFFFF"/>
          <w:position w:val="-3"/>
          <w:sz w:val="12"/>
        </w:rPr>
        <w:tab/>
      </w:r>
      <w:r w:rsidR="005E1D8A">
        <w:rPr>
          <w:rFonts w:ascii="Helvetica Neue"/>
          <w:b/>
          <w:color w:val="6D6E71"/>
        </w:rPr>
        <w:t>B. Content Overlay</w:t>
      </w:r>
    </w:p>
    <w:p w:rsidR="003B50BB" w:rsidRDefault="005E1D8A">
      <w:pPr>
        <w:pStyle w:val="BodyText"/>
        <w:spacing w:before="18" w:line="290" w:lineRule="auto"/>
        <w:ind w:left="6523" w:right="554"/>
      </w:pPr>
      <w:r>
        <w:rPr>
          <w:color w:val="6D6E71"/>
        </w:rPr>
        <w:t>This modal overlay is designed to display detailed information</w:t>
      </w:r>
      <w:r>
        <w:rPr>
          <w:color w:val="6D6E71"/>
          <w:spacing w:val="15"/>
        </w:rPr>
        <w:t xml:space="preserve"> </w:t>
      </w:r>
      <w:r>
        <w:rPr>
          <w:color w:val="6D6E71"/>
        </w:rPr>
        <w:t>about a particular topic without taking the</w:t>
      </w:r>
    </w:p>
    <w:p w:rsidR="003B50BB" w:rsidRDefault="005E1D8A">
      <w:pPr>
        <w:pStyle w:val="BodyText"/>
        <w:spacing w:before="1" w:line="290" w:lineRule="auto"/>
        <w:ind w:left="6523" w:right="35"/>
      </w:pPr>
      <w:r>
        <w:rPr>
          <w:color w:val="6D6E71"/>
        </w:rPr>
        <w:t>viewer away from the page. The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header background is Plex Blue with</w:t>
      </w:r>
      <w:r>
        <w:rPr>
          <w:color w:val="6D6E71"/>
          <w:spacing w:val="-2"/>
        </w:rPr>
        <w:t xml:space="preserve"> </w:t>
      </w:r>
      <w:r>
        <w:rPr>
          <w:color w:val="6D6E71"/>
        </w:rPr>
        <w:t>white headline and copy type.</w:t>
      </w: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rPr>
          <w:rFonts w:ascii="Helvetica Neue" w:eastAsia="Helvetica Neue" w:hAnsi="Helvetica Neue" w:cs="Helvetica Neue"/>
          <w:sz w:val="18"/>
          <w:szCs w:val="18"/>
        </w:rPr>
      </w:pPr>
    </w:p>
    <w:p w:rsidR="003B50BB" w:rsidRDefault="003B50BB">
      <w:pPr>
        <w:spacing w:before="4"/>
        <w:rPr>
          <w:rFonts w:ascii="Helvetica Neue" w:eastAsia="Helvetica Neue" w:hAnsi="Helvetica Neue" w:cs="Helvetica Neue"/>
          <w:sz w:val="23"/>
          <w:szCs w:val="23"/>
        </w:rPr>
      </w:pPr>
    </w:p>
    <w:p w:rsidR="003B50BB" w:rsidRDefault="00126754">
      <w:pPr>
        <w:pStyle w:val="Heading5"/>
        <w:tabs>
          <w:tab w:val="left" w:pos="6523"/>
        </w:tabs>
        <w:spacing w:line="235" w:lineRule="exact"/>
        <w:ind w:left="5783" w:right="35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83752" behindDoc="1" locked="0" layoutInCell="1" allowOverlap="1">
                <wp:simplePos x="0" y="0"/>
                <wp:positionH relativeFrom="page">
                  <wp:posOffset>4812665</wp:posOffset>
                </wp:positionH>
                <wp:positionV relativeFrom="paragraph">
                  <wp:posOffset>125730</wp:posOffset>
                </wp:positionV>
                <wp:extent cx="97790" cy="97155"/>
                <wp:effectExtent l="2540" t="7620" r="4445" b="0"/>
                <wp:wrapNone/>
                <wp:docPr id="61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" cy="97155"/>
                          <a:chOff x="7579" y="198"/>
                          <a:chExt cx="154" cy="153"/>
                        </a:xfrm>
                      </wpg:grpSpPr>
                      <wps:wsp>
                        <wps:cNvPr id="62" name="Freeform 7"/>
                        <wps:cNvSpPr>
                          <a:spLocks/>
                        </wps:cNvSpPr>
                        <wps:spPr bwMode="auto">
                          <a:xfrm>
                            <a:off x="7579" y="198"/>
                            <a:ext cx="154" cy="153"/>
                          </a:xfrm>
                          <a:custGeom>
                            <a:avLst/>
                            <a:gdLst>
                              <a:gd name="T0" fmla="+- 0 7675 7579"/>
                              <a:gd name="T1" fmla="*/ T0 w 154"/>
                              <a:gd name="T2" fmla="+- 0 198 198"/>
                              <a:gd name="T3" fmla="*/ 198 h 153"/>
                              <a:gd name="T4" fmla="+- 0 7606 7579"/>
                              <a:gd name="T5" fmla="*/ T4 w 154"/>
                              <a:gd name="T6" fmla="+- 0 217 198"/>
                              <a:gd name="T7" fmla="*/ 217 h 153"/>
                              <a:gd name="T8" fmla="+- 0 7579 7579"/>
                              <a:gd name="T9" fmla="*/ T8 w 154"/>
                              <a:gd name="T10" fmla="+- 0 268 198"/>
                              <a:gd name="T11" fmla="*/ 268 h 153"/>
                              <a:gd name="T12" fmla="+- 0 7582 7579"/>
                              <a:gd name="T13" fmla="*/ T12 w 154"/>
                              <a:gd name="T14" fmla="+- 0 292 198"/>
                              <a:gd name="T15" fmla="*/ 292 h 153"/>
                              <a:gd name="T16" fmla="+- 0 7621 7579"/>
                              <a:gd name="T17" fmla="*/ T16 w 154"/>
                              <a:gd name="T18" fmla="+- 0 342 198"/>
                              <a:gd name="T19" fmla="*/ 342 h 153"/>
                              <a:gd name="T20" fmla="+- 0 7656 7579"/>
                              <a:gd name="T21" fmla="*/ T20 w 154"/>
                              <a:gd name="T22" fmla="+- 0 351 198"/>
                              <a:gd name="T23" fmla="*/ 351 h 153"/>
                              <a:gd name="T24" fmla="+- 0 7679 7579"/>
                              <a:gd name="T25" fmla="*/ T24 w 154"/>
                              <a:gd name="T26" fmla="+- 0 347 198"/>
                              <a:gd name="T27" fmla="*/ 347 h 153"/>
                              <a:gd name="T28" fmla="+- 0 7698 7579"/>
                              <a:gd name="T29" fmla="*/ T28 w 154"/>
                              <a:gd name="T30" fmla="+- 0 338 198"/>
                              <a:gd name="T31" fmla="*/ 338 h 153"/>
                              <a:gd name="T32" fmla="+- 0 7715 7579"/>
                              <a:gd name="T33" fmla="*/ T32 w 154"/>
                              <a:gd name="T34" fmla="+- 0 324 198"/>
                              <a:gd name="T35" fmla="*/ 324 h 153"/>
                              <a:gd name="T36" fmla="+- 0 7727 7579"/>
                              <a:gd name="T37" fmla="*/ T36 w 154"/>
                              <a:gd name="T38" fmla="+- 0 306 198"/>
                              <a:gd name="T39" fmla="*/ 306 h 153"/>
                              <a:gd name="T40" fmla="+- 0 7733 7579"/>
                              <a:gd name="T41" fmla="*/ T40 w 154"/>
                              <a:gd name="T42" fmla="+- 0 284 198"/>
                              <a:gd name="T43" fmla="*/ 284 h 153"/>
                              <a:gd name="T44" fmla="+- 0 7730 7579"/>
                              <a:gd name="T45" fmla="*/ T44 w 154"/>
                              <a:gd name="T46" fmla="+- 0 259 198"/>
                              <a:gd name="T47" fmla="*/ 259 h 153"/>
                              <a:gd name="T48" fmla="+- 0 7722 7579"/>
                              <a:gd name="T49" fmla="*/ T48 w 154"/>
                              <a:gd name="T50" fmla="+- 0 237 198"/>
                              <a:gd name="T51" fmla="*/ 237 h 153"/>
                              <a:gd name="T52" fmla="+- 0 7710 7579"/>
                              <a:gd name="T53" fmla="*/ T52 w 154"/>
                              <a:gd name="T54" fmla="+- 0 219 198"/>
                              <a:gd name="T55" fmla="*/ 219 h 153"/>
                              <a:gd name="T56" fmla="+- 0 7694 7579"/>
                              <a:gd name="T57" fmla="*/ T56 w 154"/>
                              <a:gd name="T58" fmla="+- 0 206 198"/>
                              <a:gd name="T59" fmla="*/ 206 h 153"/>
                              <a:gd name="T60" fmla="+- 0 7675 7579"/>
                              <a:gd name="T61" fmla="*/ T60 w 154"/>
                              <a:gd name="T62" fmla="+- 0 198 198"/>
                              <a:gd name="T63" fmla="*/ 198 h 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4" h="153">
                                <a:moveTo>
                                  <a:pt x="96" y="0"/>
                                </a:moveTo>
                                <a:lnTo>
                                  <a:pt x="27" y="19"/>
                                </a:lnTo>
                                <a:lnTo>
                                  <a:pt x="0" y="70"/>
                                </a:lnTo>
                                <a:lnTo>
                                  <a:pt x="3" y="94"/>
                                </a:lnTo>
                                <a:lnTo>
                                  <a:pt x="42" y="144"/>
                                </a:lnTo>
                                <a:lnTo>
                                  <a:pt x="77" y="153"/>
                                </a:lnTo>
                                <a:lnTo>
                                  <a:pt x="100" y="149"/>
                                </a:lnTo>
                                <a:lnTo>
                                  <a:pt x="119" y="140"/>
                                </a:lnTo>
                                <a:lnTo>
                                  <a:pt x="136" y="126"/>
                                </a:lnTo>
                                <a:lnTo>
                                  <a:pt x="148" y="108"/>
                                </a:lnTo>
                                <a:lnTo>
                                  <a:pt x="154" y="86"/>
                                </a:lnTo>
                                <a:lnTo>
                                  <a:pt x="151" y="61"/>
                                </a:lnTo>
                                <a:lnTo>
                                  <a:pt x="143" y="39"/>
                                </a:lnTo>
                                <a:lnTo>
                                  <a:pt x="131" y="21"/>
                                </a:lnTo>
                                <a:lnTo>
                                  <a:pt x="115" y="8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F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B31BF" id="Group 6" o:spid="_x0000_s1026" style="position:absolute;margin-left:378.95pt;margin-top:9.9pt;width:7.7pt;height:7.65pt;z-index:-32728;mso-position-horizontal-relative:page" coordorigin="7579,198" coordsize="154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">
                <v:shape id="Freeform 7" o:spid="_x0000_s1027" style="position:absolute;left:7579;top:198;width:154;height:153;visibility:visible;mso-wrap-style:square;v-text-anchor:top" coordsize="154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" path="m96,l27,19,,70,3,94r39,50l77,153r23,-4l119,140r17,-14l148,108r6,-22l151,61,143,39,131,21,115,8,96,xe" fillcolor="#ed1f24" stroked="f">
                  <v:path arrowok="t" o:connecttype="custom" o:connectlocs="96,198;27,217;0,268;3,292;42,342;77,351;100,347;119,338;136,324;148,306;154,284;151,259;143,237;131,219;115,206;96,198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503283776" behindDoc="1" locked="0" layoutInCell="1" allowOverlap="1">
            <wp:simplePos x="0" y="0"/>
            <wp:positionH relativeFrom="page">
              <wp:posOffset>1824355</wp:posOffset>
            </wp:positionH>
            <wp:positionV relativeFrom="paragraph">
              <wp:posOffset>17780</wp:posOffset>
            </wp:positionV>
            <wp:extent cx="2940050" cy="1850390"/>
            <wp:effectExtent l="0" t="0" r="0" b="0"/>
            <wp:wrapNone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D8A">
        <w:rPr>
          <w:color w:val="6D6E71"/>
          <w:u w:val="single" w:color="ED1F24"/>
        </w:rPr>
        <w:t xml:space="preserve">  </w:t>
      </w:r>
      <w:r w:rsidR="005E1D8A">
        <w:rPr>
          <w:color w:val="6D6E71"/>
          <w:spacing w:val="10"/>
          <w:u w:val="single" w:color="ED1F24"/>
        </w:rPr>
        <w:t xml:space="preserve"> </w:t>
      </w:r>
      <w:r w:rsidR="005E1D8A">
        <w:rPr>
          <w:color w:val="6D6E71"/>
        </w:rPr>
        <w:tab/>
        <w:t>C. Leadership Overlay</w:t>
      </w:r>
    </w:p>
    <w:p w:rsidR="003B50BB" w:rsidRDefault="005E1D8A">
      <w:pPr>
        <w:spacing w:line="90" w:lineRule="exact"/>
        <w:ind w:left="1953"/>
        <w:jc w:val="center"/>
        <w:rPr>
          <w:rFonts w:ascii="Helvetica Neue" w:eastAsia="Helvetica Neue" w:hAnsi="Helvetica Neue" w:cs="Helvetica Neue"/>
          <w:sz w:val="12"/>
          <w:szCs w:val="12"/>
        </w:rPr>
      </w:pPr>
      <w:r>
        <w:rPr>
          <w:rFonts w:ascii="Helvetica Neue"/>
          <w:color w:val="FFFFFF"/>
          <w:sz w:val="12"/>
        </w:rPr>
        <w:t>C</w:t>
      </w:r>
    </w:p>
    <w:p w:rsidR="003B50BB" w:rsidRDefault="005E1D8A">
      <w:pPr>
        <w:pStyle w:val="BodyText"/>
        <w:spacing w:before="0" w:line="195" w:lineRule="exact"/>
        <w:ind w:left="6523" w:right="35"/>
      </w:pPr>
      <w:r>
        <w:rPr>
          <w:color w:val="6D6E71"/>
        </w:rPr>
        <w:t>This modal overlay is used to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present</w:t>
      </w:r>
    </w:p>
    <w:p w:rsidR="003B50BB" w:rsidRDefault="005E1D8A">
      <w:pPr>
        <w:pStyle w:val="BodyText"/>
        <w:spacing w:before="45" w:line="290" w:lineRule="auto"/>
        <w:ind w:left="6523" w:right="35"/>
      </w:pPr>
      <w:r>
        <w:rPr>
          <w:color w:val="6D6E71"/>
        </w:rPr>
        <w:t xml:space="preserve">the bios and photos of members of the Executive </w:t>
      </w:r>
      <w:r>
        <w:rPr>
          <w:color w:val="6D6E71"/>
          <w:spacing w:val="-5"/>
        </w:rPr>
        <w:t xml:space="preserve">Team </w:t>
      </w:r>
      <w:r>
        <w:rPr>
          <w:color w:val="6D6E71"/>
        </w:rPr>
        <w:t>on the Leadership</w:t>
      </w:r>
      <w:r>
        <w:rPr>
          <w:color w:val="6D6E71"/>
          <w:spacing w:val="-5"/>
        </w:rPr>
        <w:t xml:space="preserve"> </w:t>
      </w:r>
      <w:r>
        <w:rPr>
          <w:color w:val="6D6E71"/>
        </w:rPr>
        <w:t xml:space="preserve">page. The layout is similar to the Content Overlay and is consists of a Plex Blue header and white </w:t>
      </w:r>
      <w:r>
        <w:rPr>
          <w:color w:val="6D6E71"/>
          <w:spacing w:val="-3"/>
        </w:rPr>
        <w:t>body.</w:t>
      </w:r>
      <w:r>
        <w:rPr>
          <w:color w:val="6D6E71"/>
        </w:rPr>
        <w:t xml:space="preserve"> Executive portraits are three-quarter length.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The photos should be of professional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quality and have the subject cropped out of</w:t>
      </w:r>
      <w:r>
        <w:rPr>
          <w:color w:val="6D6E71"/>
          <w:spacing w:val="-4"/>
        </w:rPr>
        <w:t xml:space="preserve"> </w:t>
      </w:r>
      <w:r>
        <w:rPr>
          <w:color w:val="6D6E71"/>
        </w:rPr>
        <w:t>the background.</w:t>
      </w: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3B50BB">
      <w:pPr>
        <w:spacing w:before="10"/>
        <w:rPr>
          <w:rFonts w:ascii="Helvetica Neue" w:eastAsia="Helvetica Neue" w:hAnsi="Helvetica Neue" w:cs="Helvetica Neue"/>
          <w:sz w:val="20"/>
          <w:szCs w:val="20"/>
        </w:rPr>
      </w:pPr>
    </w:p>
    <w:p w:rsidR="003B50BB" w:rsidRDefault="00126754">
      <w:pPr>
        <w:spacing w:line="20" w:lineRule="exact"/>
        <w:ind w:left="6498"/>
        <w:rPr>
          <w:rFonts w:ascii="Helvetica Neue" w:eastAsia="Helvetica Neue" w:hAnsi="Helvetica Neue" w:cs="Helvetica Neue"/>
          <w:sz w:val="2"/>
          <w:szCs w:val="2"/>
        </w:rPr>
      </w:pPr>
      <w:r>
        <w:rPr>
          <w:rFonts w:ascii="Helvetica Neue" w:eastAsia="Helvetica Neue" w:hAnsi="Helvetica Neue" w:cs="Helvetica Neue"/>
          <w:noProof/>
          <w:sz w:val="2"/>
          <w:szCs w:val="2"/>
        </w:rPr>
        <mc:AlternateContent>
          <mc:Choice Requires="wpg">
            <w:drawing>
              <wp:inline distT="0" distB="0" distL="0" distR="0">
                <wp:extent cx="2099945" cy="6350"/>
                <wp:effectExtent l="8255" t="10160" r="6350" b="2540"/>
                <wp:docPr id="5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945" cy="6350"/>
                          <a:chOff x="0" y="0"/>
                          <a:chExt cx="3307" cy="10"/>
                        </a:xfrm>
                      </wpg:grpSpPr>
                      <wpg:grpSp>
                        <wpg:cNvPr id="58" name="Group 3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3297" cy="2"/>
                            <a:chOff x="5" y="5"/>
                            <a:chExt cx="3297" cy="2"/>
                          </a:xfrm>
                        </wpg:grpSpPr>
                        <wps:wsp>
                          <wps:cNvPr id="59" name="Freeform 4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3297" cy="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T0 w 3297"/>
                                <a:gd name="T2" fmla="+- 0 3302 5"/>
                                <a:gd name="T3" fmla="*/ T2 w 32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97">
                                  <a:moveTo>
                                    <a:pt x="0" y="0"/>
                                  </a:moveTo>
                                  <a:lnTo>
                                    <a:pt x="3297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80828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4A1CEC3" id="Group 2" o:spid="_x0000_s1026" style="width:165.35pt;height:.5pt;mso-position-horizontal-relative:char;mso-position-vertical-relative:line" coordsize="3307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">
                <v:group id="Group 3" o:spid="_x0000_s1027" style="position:absolute;left:5;top:5;width:3297;height:2" coordorigin="5,5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 id="Freeform 4" o:spid="_x0000_s1028" style="position:absolute;left:5;top:5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" path="m,l3297,e" filled="f" strokecolor="#808285" strokeweight=".5pt">
                    <v:path arrowok="t" o:connecttype="custom" o:connectlocs="0,0;3297,0" o:connectangles="0,0"/>
                  </v:shape>
                </v:group>
                <w10:anchorlock/>
              </v:group>
            </w:pict>
          </mc:Fallback>
        </mc:AlternateContent>
      </w:r>
    </w:p>
    <w:p w:rsidR="003B50BB" w:rsidRDefault="003B50BB">
      <w:pPr>
        <w:spacing w:before="2"/>
        <w:rPr>
          <w:rFonts w:ascii="Helvetica Neue" w:eastAsia="Helvetica Neue" w:hAnsi="Helvetica Neue" w:cs="Helvetica Neue"/>
          <w:sz w:val="14"/>
          <w:szCs w:val="14"/>
        </w:rPr>
      </w:pPr>
    </w:p>
    <w:p w:rsidR="003B50BB" w:rsidRDefault="005E1D8A">
      <w:pPr>
        <w:ind w:left="6503" w:right="35"/>
        <w:rPr>
          <w:rFonts w:ascii="Helvetica Neue" w:eastAsia="Helvetica Neue" w:hAnsi="Helvetica Neue" w:cs="Helvetica Neue"/>
          <w:sz w:val="16"/>
          <w:szCs w:val="16"/>
        </w:rPr>
      </w:pPr>
      <w:r>
        <w:rPr>
          <w:rFonts w:ascii="Helvetica Neue"/>
          <w:b/>
          <w:color w:val="6D6E71"/>
          <w:spacing w:val="3"/>
          <w:sz w:val="16"/>
        </w:rPr>
        <w:t>PLEX WEBSITE</w:t>
      </w:r>
      <w:r>
        <w:rPr>
          <w:rFonts w:ascii="Helvetica Neue"/>
          <w:b/>
          <w:color w:val="6D6E71"/>
          <w:spacing w:val="25"/>
          <w:sz w:val="16"/>
        </w:rPr>
        <w:t xml:space="preserve"> </w:t>
      </w:r>
      <w:r>
        <w:rPr>
          <w:rFonts w:ascii="Helvetica Neue"/>
          <w:b/>
          <w:color w:val="6D6E71"/>
          <w:spacing w:val="4"/>
          <w:sz w:val="16"/>
        </w:rPr>
        <w:t>STYLEGUIDE</w:t>
      </w:r>
    </w:p>
    <w:p w:rsidR="003B50BB" w:rsidRDefault="005E1D8A">
      <w:pPr>
        <w:spacing w:before="88"/>
        <w:ind w:left="6503" w:right="35"/>
        <w:rPr>
          <w:rFonts w:ascii="Helvetica Neue" w:eastAsia="Helvetica Neue" w:hAnsi="Helvetica Neue" w:cs="Helvetica Neue"/>
          <w:sz w:val="14"/>
          <w:szCs w:val="14"/>
        </w:rPr>
      </w:pPr>
      <w:r>
        <w:rPr>
          <w:rFonts w:ascii="Helvetica Neue"/>
          <w:color w:val="6D6E71"/>
          <w:spacing w:val="10"/>
          <w:sz w:val="14"/>
        </w:rPr>
        <w:t>Page</w:t>
      </w:r>
      <w:r>
        <w:rPr>
          <w:rFonts w:ascii="Helvetica Neue"/>
          <w:color w:val="6D6E71"/>
          <w:spacing w:val="33"/>
          <w:sz w:val="14"/>
        </w:rPr>
        <w:t xml:space="preserve"> </w:t>
      </w:r>
      <w:r>
        <w:rPr>
          <w:rFonts w:ascii="Helvetica Neue"/>
          <w:color w:val="6D6E71"/>
          <w:spacing w:val="7"/>
          <w:sz w:val="14"/>
        </w:rPr>
        <w:t>22</w:t>
      </w:r>
      <w:r>
        <w:rPr>
          <w:rFonts w:ascii="Helvetica Neue"/>
          <w:color w:val="6D6E71"/>
          <w:spacing w:val="-25"/>
          <w:sz w:val="14"/>
        </w:rPr>
        <w:t xml:space="preserve"> </w:t>
      </w:r>
    </w:p>
    <w:p w:rsidR="003B50BB" w:rsidRDefault="005E1D8A">
      <w:pPr>
        <w:spacing w:before="92"/>
        <w:ind w:left="6503" w:right="35"/>
        <w:rPr>
          <w:rFonts w:ascii="Helvetica Neue" w:eastAsia="Helvetica Neue" w:hAnsi="Helvetica Neue" w:cs="Helvetica Neue"/>
          <w:sz w:val="14"/>
          <w:szCs w:val="14"/>
        </w:rPr>
      </w:pPr>
      <w:r>
        <w:rPr>
          <w:rFonts w:ascii="Helvetica Neue"/>
          <w:i/>
          <w:color w:val="6D6E71"/>
          <w:sz w:val="14"/>
        </w:rPr>
        <w:t xml:space="preserve">Prepared by </w:t>
      </w:r>
      <w:del w:id="49" w:author="Rancourt, Jillian" w:date="2017-07-26T08:55:00Z">
        <w:r w:rsidDel="0030049B">
          <w:rPr>
            <w:rFonts w:ascii="Helvetica Neue"/>
            <w:i/>
            <w:color w:val="6D6E71"/>
            <w:sz w:val="14"/>
          </w:rPr>
          <w:delText xml:space="preserve">gotomedia  </w:delText>
        </w:r>
      </w:del>
      <w:ins w:id="50" w:author="Rancourt, Jillian" w:date="2017-07-26T08:55:00Z">
        <w:r w:rsidR="0030049B">
          <w:rPr>
            <w:rFonts w:ascii="Helvetica Neue"/>
            <w:i/>
            <w:color w:val="6D6E71"/>
            <w:sz w:val="14"/>
          </w:rPr>
          <w:t>Plex Systems</w:t>
        </w:r>
        <w:r w:rsidR="0030049B">
          <w:rPr>
            <w:rFonts w:ascii="Helvetica Neue"/>
            <w:i/>
            <w:color w:val="6D6E71"/>
            <w:sz w:val="14"/>
          </w:rPr>
          <w:t xml:space="preserve">  </w:t>
        </w:r>
      </w:ins>
      <w:r>
        <w:rPr>
          <w:rFonts w:ascii="Helvetica Neue"/>
          <w:i/>
          <w:color w:val="6D6E71"/>
          <w:sz w:val="14"/>
        </w:rPr>
        <w:t xml:space="preserve">| </w:t>
      </w:r>
      <w:r>
        <w:rPr>
          <w:rFonts w:ascii="Helvetica Neue"/>
          <w:i/>
          <w:color w:val="6D6E71"/>
          <w:spacing w:val="14"/>
          <w:sz w:val="14"/>
        </w:rPr>
        <w:t xml:space="preserve"> </w:t>
      </w:r>
      <w:r>
        <w:rPr>
          <w:rFonts w:ascii="Helvetica Neue"/>
          <w:i/>
          <w:color w:val="6D6E71"/>
          <w:sz w:val="14"/>
        </w:rPr>
        <w:t>Confidential</w:t>
      </w:r>
    </w:p>
    <w:sectPr w:rsidR="003B50BB">
      <w:headerReference w:type="default" r:id="rId93"/>
      <w:footerReference w:type="default" r:id="rId94"/>
      <w:pgSz w:w="12240" w:h="15840"/>
      <w:pgMar w:top="2340" w:right="600" w:bottom="280" w:left="172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572D" w:rsidRDefault="00E3572D">
      <w:r>
        <w:separator/>
      </w:r>
    </w:p>
  </w:endnote>
  <w:endnote w:type="continuationSeparator" w:id="0">
    <w:p w:rsidR="00E3572D" w:rsidRDefault="00E357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 Neue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 Medium">
    <w:altName w:val="Arial"/>
    <w:charset w:val="00"/>
    <w:family w:val="swiss"/>
    <w:pitch w:val="variable"/>
  </w:font>
  <w:font w:name="Helvetica Neue Light">
    <w:altName w:val="Arial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704" behindDoc="1" locked="0" layoutInCell="1" allowOverlap="1">
              <wp:simplePos x="0" y="0"/>
              <wp:positionH relativeFrom="page">
                <wp:posOffset>5221605</wp:posOffset>
              </wp:positionH>
              <wp:positionV relativeFrom="page">
                <wp:posOffset>8894445</wp:posOffset>
              </wp:positionV>
              <wp:extent cx="2093595" cy="1270"/>
              <wp:effectExtent l="11430" t="7620" r="9525" b="10160"/>
              <wp:wrapNone/>
              <wp:docPr id="52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270"/>
                        <a:chOff x="8223" y="14007"/>
                        <a:chExt cx="3297" cy="2"/>
                      </a:xfrm>
                    </wpg:grpSpPr>
                    <wps:wsp>
                      <wps:cNvPr id="53" name="Freeform 44"/>
                      <wps:cNvSpPr>
                        <a:spLocks/>
                      </wps:cNvSpPr>
                      <wps:spPr bwMode="auto">
                        <a:xfrm>
                          <a:off x="8223" y="14007"/>
                          <a:ext cx="3297" cy="2"/>
                        </a:xfrm>
                        <a:custGeom>
                          <a:avLst/>
                          <a:gdLst>
                            <a:gd name="T0" fmla="+- 0 8223 8223"/>
                            <a:gd name="T1" fmla="*/ T0 w 3297"/>
                            <a:gd name="T2" fmla="+- 0 11520 8223"/>
                            <a:gd name="T3" fmla="*/ T2 w 32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97">
                              <a:moveTo>
                                <a:pt x="0" y="0"/>
                              </a:moveTo>
                              <a:lnTo>
                                <a:pt x="3297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7FA2B4" id="Group 43" o:spid="_x0000_s1026" style="position:absolute;margin-left:411.15pt;margin-top:700.35pt;width:164.85pt;height:.1pt;z-index:-35776;mso-position-horizontal-relative:page;mso-position-vertical-relative:page" coordorigin="8223,14007" coordsize="329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">
              <v:shape id="Freeform 44" o:spid="_x0000_s1027" style="position:absolute;left:8223;top:14007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" path="m,l3297,e" filled="f" strokecolor="#808285" strokeweight=".5pt">
                <v:path arrowok="t" o:connecttype="custom" o:connectlocs="0,0;3297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728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9017000</wp:posOffset>
              </wp:positionV>
              <wp:extent cx="1562100" cy="455295"/>
              <wp:effectExtent l="0" t="0" r="1270" b="0"/>
              <wp:wrapNone/>
              <wp:docPr id="51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455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186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PLE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WEBSIT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STYLEGUIDE</w:t>
                          </w:r>
                        </w:p>
                        <w:p w:rsidR="00A500A1" w:rsidRDefault="00A500A1">
                          <w:pPr>
                            <w:spacing w:before="88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Pag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 xml:space="preserve">e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7428A">
                            <w:rPr>
                              <w:rFonts w:ascii="Helvetica Neue"/>
                              <w:noProof/>
                              <w:color w:val="6D6E71"/>
                              <w:sz w:val="14"/>
                            </w:rPr>
                            <w:t>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Helvetica Neue"/>
                              <w:color w:val="6D6E71"/>
                              <w:spacing w:val="-25"/>
                              <w:sz w:val="14"/>
                            </w:rPr>
                            <w:t xml:space="preserve"> </w:t>
                          </w:r>
                        </w:p>
                        <w:p w:rsidR="00A500A1" w:rsidRDefault="00A500A1">
                          <w:pPr>
                            <w:spacing w:before="92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epa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ed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by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ins w:id="3" w:author="Rancourt, Jillian" w:date="2017-07-25T15:59:00Z">
                            <w:r w:rsidR="00C15D4B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t>Plex Systems</w:t>
                            </w:r>
                          </w:ins>
                          <w:del w:id="4" w:author="Rancourt, Jillian" w:date="2017-07-25T15:59:00Z">
                            <w:r w:rsidDel="00C15D4B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delText>gotomedia</w:delText>
                            </w:r>
                          </w:del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|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46" type="#_x0000_t202" style="position:absolute;margin-left:410.15pt;margin-top:710pt;width:123pt;height:35.85pt;z-index:-35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" filled="f" stroked="f">
              <v:textbox inset="0,0,0,0">
                <w:txbxContent>
                  <w:p w:rsidR="00A500A1" w:rsidRDefault="00A500A1">
                    <w:pPr>
                      <w:spacing w:line="186" w:lineRule="exact"/>
                      <w:ind w:left="20"/>
                      <w:rPr>
                        <w:rFonts w:ascii="Helvetica Neue" w:eastAsia="Helvetica Neue" w:hAnsi="Helvetica Neue" w:cs="Helvetica Neue"/>
                        <w:sz w:val="16"/>
                        <w:szCs w:val="16"/>
                      </w:rPr>
                    </w:pP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PLE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X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WEBSIT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E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STYLEGUIDE</w:t>
                    </w:r>
                  </w:p>
                  <w:p w:rsidR="00A500A1" w:rsidRDefault="00A500A1">
                    <w:pPr>
                      <w:spacing w:before="88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Pag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 xml:space="preserve">e </w:t>
                    </w:r>
                    <w:r>
                      <w:rPr>
                        <w:rFonts w:ascii="Helvetica Neue"/>
                        <w:color w:val="6D6E71"/>
                        <w:spacing w:val="-7"/>
                        <w:sz w:val="1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7428A">
                      <w:rPr>
                        <w:rFonts w:ascii="Helvetica Neue"/>
                        <w:noProof/>
                        <w:color w:val="6D6E71"/>
                        <w:sz w:val="14"/>
                      </w:rPr>
                      <w:t>8</w:t>
                    </w:r>
                    <w:r>
                      <w:fldChar w:fldCharType="end"/>
                    </w:r>
                    <w:r>
                      <w:rPr>
                        <w:rFonts w:ascii="Helvetica Neue"/>
                        <w:color w:val="6D6E71"/>
                        <w:spacing w:val="-25"/>
                        <w:sz w:val="14"/>
                      </w:rPr>
                      <w:t xml:space="preserve"> </w:t>
                    </w:r>
                  </w:p>
                  <w:p w:rsidR="00A500A1" w:rsidRDefault="00A500A1">
                    <w:pPr>
                      <w:spacing w:before="92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P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epa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ed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by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ins w:id="5" w:author="Rancourt, Jillian" w:date="2017-07-25T15:59:00Z">
                      <w:r w:rsidR="00C15D4B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t>Plex Systems</w:t>
                      </w:r>
                    </w:ins>
                    <w:del w:id="6" w:author="Rancourt, Jillian" w:date="2017-07-25T15:59:00Z">
                      <w:r w:rsidDel="00C15D4B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delText>gotomedia</w:delText>
                      </w:r>
                    </w:del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|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944" behindDoc="1" locked="0" layoutInCell="1" allowOverlap="1">
              <wp:simplePos x="0" y="0"/>
              <wp:positionH relativeFrom="page">
                <wp:posOffset>5221605</wp:posOffset>
              </wp:positionH>
              <wp:positionV relativeFrom="page">
                <wp:posOffset>8894445</wp:posOffset>
              </wp:positionV>
              <wp:extent cx="2093595" cy="1270"/>
              <wp:effectExtent l="11430" t="7620" r="9525" b="10160"/>
              <wp:wrapNone/>
              <wp:docPr id="37" name="Group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270"/>
                        <a:chOff x="8223" y="14007"/>
                        <a:chExt cx="3297" cy="2"/>
                      </a:xfrm>
                    </wpg:grpSpPr>
                    <wps:wsp>
                      <wps:cNvPr id="38" name="Freeform 29"/>
                      <wps:cNvSpPr>
                        <a:spLocks/>
                      </wps:cNvSpPr>
                      <wps:spPr bwMode="auto">
                        <a:xfrm>
                          <a:off x="8223" y="14007"/>
                          <a:ext cx="3297" cy="2"/>
                        </a:xfrm>
                        <a:custGeom>
                          <a:avLst/>
                          <a:gdLst>
                            <a:gd name="T0" fmla="+- 0 8223 8223"/>
                            <a:gd name="T1" fmla="*/ T0 w 3297"/>
                            <a:gd name="T2" fmla="+- 0 11520 8223"/>
                            <a:gd name="T3" fmla="*/ T2 w 32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97">
                              <a:moveTo>
                                <a:pt x="0" y="0"/>
                              </a:moveTo>
                              <a:lnTo>
                                <a:pt x="3297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9CE56A" id="Group 28" o:spid="_x0000_s1026" style="position:absolute;margin-left:411.15pt;margin-top:700.35pt;width:164.85pt;height:.1pt;z-index:-35536;mso-position-horizontal-relative:page;mso-position-vertical-relative:page" coordorigin="8223,14007" coordsize="329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">
              <v:shape id="Freeform 29" o:spid="_x0000_s1027" style="position:absolute;left:8223;top:14007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" path="m,l3297,e" filled="f" strokecolor="#808285" strokeweight=".5pt">
                <v:path arrowok="t" o:connecttype="custom" o:connectlocs="0,0;3297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968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9017000</wp:posOffset>
              </wp:positionV>
              <wp:extent cx="1562100" cy="455295"/>
              <wp:effectExtent l="0" t="0" r="1270" b="0"/>
              <wp:wrapNone/>
              <wp:docPr id="36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455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186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PLE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WEBSIT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STYLEGUIDE</w:t>
                          </w:r>
                        </w:p>
                        <w:p w:rsidR="00A500A1" w:rsidRDefault="00A500A1">
                          <w:pPr>
                            <w:spacing w:before="88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Pag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 xml:space="preserve">e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7428A">
                            <w:rPr>
                              <w:rFonts w:ascii="Helvetica Neue"/>
                              <w:noProof/>
                              <w:color w:val="6D6E71"/>
                              <w:sz w:val="14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  <w:p w:rsidR="00A500A1" w:rsidRDefault="00A500A1">
                          <w:pPr>
                            <w:spacing w:before="92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epa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ed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by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del w:id="8" w:author="Rancourt, Jillian" w:date="2017-07-26T09:35:00Z">
                            <w:r w:rsidDel="00B87114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delText xml:space="preserve">gotomedia </w:delText>
                            </w:r>
                            <w:r w:rsidDel="00B87114">
                              <w:rPr>
                                <w:rFonts w:ascii="Helvetica Neue"/>
                                <w:i/>
                                <w:color w:val="6D6E71"/>
                                <w:spacing w:val="7"/>
                                <w:sz w:val="14"/>
                              </w:rPr>
                              <w:delText xml:space="preserve"> </w:delText>
                            </w:r>
                          </w:del>
                          <w:ins w:id="9" w:author="Rancourt, Jillian" w:date="2017-07-26T09:35:00Z">
                            <w:r w:rsidR="00B87114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t>Plex Systems</w:t>
                            </w:r>
                            <w:r w:rsidR="00B87114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t xml:space="preserve"> </w:t>
                            </w:r>
                            <w:r w:rsidR="00B87114">
                              <w:rPr>
                                <w:rFonts w:ascii="Helvetica Neue"/>
                                <w:i/>
                                <w:color w:val="6D6E71"/>
                                <w:spacing w:val="7"/>
                                <w:sz w:val="14"/>
                              </w:rPr>
                              <w:t xml:space="preserve"> </w:t>
                            </w:r>
                          </w:ins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|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51" type="#_x0000_t202" style="position:absolute;margin-left:410.15pt;margin-top:710pt;width:123pt;height:35.85pt;z-index:-35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MFL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" filled="f" stroked="f">
              <v:textbox inset="0,0,0,0">
                <w:txbxContent>
                  <w:p w:rsidR="00A500A1" w:rsidRDefault="00A500A1">
                    <w:pPr>
                      <w:spacing w:line="186" w:lineRule="exact"/>
                      <w:ind w:left="20"/>
                      <w:rPr>
                        <w:rFonts w:ascii="Helvetica Neue" w:eastAsia="Helvetica Neue" w:hAnsi="Helvetica Neue" w:cs="Helvetica Neue"/>
                        <w:sz w:val="16"/>
                        <w:szCs w:val="16"/>
                      </w:rPr>
                    </w:pP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PLE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X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WEBSIT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E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STYLEGUIDE</w:t>
                    </w:r>
                  </w:p>
                  <w:p w:rsidR="00A500A1" w:rsidRDefault="00A500A1">
                    <w:pPr>
                      <w:spacing w:before="88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Pag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 xml:space="preserve">e </w:t>
                    </w:r>
                    <w:r>
                      <w:rPr>
                        <w:rFonts w:ascii="Helvetica Neue"/>
                        <w:color w:val="6D6E71"/>
                        <w:spacing w:val="-7"/>
                        <w:sz w:val="1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7428A">
                      <w:rPr>
                        <w:rFonts w:ascii="Helvetica Neue"/>
                        <w:noProof/>
                        <w:color w:val="6D6E71"/>
                        <w:sz w:val="14"/>
                      </w:rPr>
                      <w:t>12</w:t>
                    </w:r>
                    <w:r>
                      <w:fldChar w:fldCharType="end"/>
                    </w:r>
                  </w:p>
                  <w:p w:rsidR="00A500A1" w:rsidRDefault="00A500A1">
                    <w:pPr>
                      <w:spacing w:before="92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P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epa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ed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by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del w:id="10" w:author="Rancourt, Jillian" w:date="2017-07-26T09:35:00Z">
                      <w:r w:rsidDel="00B87114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delText xml:space="preserve">gotomedia </w:delText>
                      </w:r>
                      <w:r w:rsidDel="00B87114">
                        <w:rPr>
                          <w:rFonts w:ascii="Helvetica Neue"/>
                          <w:i/>
                          <w:color w:val="6D6E71"/>
                          <w:spacing w:val="7"/>
                          <w:sz w:val="14"/>
                        </w:rPr>
                        <w:delText xml:space="preserve"> </w:delText>
                      </w:r>
                    </w:del>
                    <w:ins w:id="11" w:author="Rancourt, Jillian" w:date="2017-07-26T09:35:00Z">
                      <w:r w:rsidR="00B87114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t>Plex Systems</w:t>
                      </w:r>
                      <w:r w:rsidR="00B87114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t xml:space="preserve"> </w:t>
                      </w:r>
                      <w:r w:rsidR="00B87114">
                        <w:rPr>
                          <w:rFonts w:ascii="Helvetica Neue"/>
                          <w:i/>
                          <w:color w:val="6D6E71"/>
                          <w:spacing w:val="7"/>
                          <w:sz w:val="14"/>
                        </w:rPr>
                        <w:t xml:space="preserve"> </w:t>
                      </w:r>
                    </w:ins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|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1088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9017000</wp:posOffset>
              </wp:positionV>
              <wp:extent cx="1562100" cy="455295"/>
              <wp:effectExtent l="0" t="0" r="1270" b="0"/>
              <wp:wrapNone/>
              <wp:docPr id="2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455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186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PLE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WEBSIT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STYLEGUIDE</w:t>
                          </w:r>
                        </w:p>
                        <w:p w:rsidR="00A500A1" w:rsidRDefault="00A500A1">
                          <w:pPr>
                            <w:spacing w:before="88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Pag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 xml:space="preserve">e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7428A">
                            <w:rPr>
                              <w:rFonts w:ascii="Helvetica Neue"/>
                              <w:noProof/>
                              <w:color w:val="6D6E71"/>
                              <w:sz w:val="14"/>
                            </w:rPr>
                            <w:t>13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Helvetica Neue"/>
                              <w:color w:val="6D6E71"/>
                              <w:spacing w:val="-25"/>
                              <w:sz w:val="14"/>
                            </w:rPr>
                            <w:t xml:space="preserve"> </w:t>
                          </w:r>
                        </w:p>
                        <w:p w:rsidR="00A500A1" w:rsidRDefault="00A500A1">
                          <w:pPr>
                            <w:spacing w:before="92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epa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ed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by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gotomedia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|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54" type="#_x0000_t202" style="position:absolute;margin-left:410.15pt;margin-top:710pt;width:123pt;height:35.85pt;z-index:-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" filled="f" stroked="f">
              <v:textbox inset="0,0,0,0">
                <w:txbxContent>
                  <w:p w:rsidR="00A500A1" w:rsidRDefault="00A500A1">
                    <w:pPr>
                      <w:spacing w:line="186" w:lineRule="exact"/>
                      <w:ind w:left="20"/>
                      <w:rPr>
                        <w:rFonts w:ascii="Helvetica Neue" w:eastAsia="Helvetica Neue" w:hAnsi="Helvetica Neue" w:cs="Helvetica Neue"/>
                        <w:sz w:val="16"/>
                        <w:szCs w:val="16"/>
                      </w:rPr>
                    </w:pP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PLE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X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WEBSIT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E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STYLEGUIDE</w:t>
                    </w:r>
                  </w:p>
                  <w:p w:rsidR="00A500A1" w:rsidRDefault="00A500A1">
                    <w:pPr>
                      <w:spacing w:before="88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Pag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 xml:space="preserve">e </w:t>
                    </w:r>
                    <w:r>
                      <w:rPr>
                        <w:rFonts w:ascii="Helvetica Neue"/>
                        <w:color w:val="6D6E71"/>
                        <w:spacing w:val="-7"/>
                        <w:sz w:val="1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7428A">
                      <w:rPr>
                        <w:rFonts w:ascii="Helvetica Neue"/>
                        <w:noProof/>
                        <w:color w:val="6D6E71"/>
                        <w:sz w:val="14"/>
                      </w:rPr>
                      <w:t>13</w:t>
                    </w:r>
                    <w:r>
                      <w:fldChar w:fldCharType="end"/>
                    </w:r>
                    <w:r>
                      <w:rPr>
                        <w:rFonts w:ascii="Helvetica Neue"/>
                        <w:color w:val="6D6E71"/>
                        <w:spacing w:val="-25"/>
                        <w:sz w:val="14"/>
                      </w:rPr>
                      <w:t xml:space="preserve"> </w:t>
                    </w:r>
                  </w:p>
                  <w:p w:rsidR="00A500A1" w:rsidRDefault="00A500A1">
                    <w:pPr>
                      <w:spacing w:before="92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P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epa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ed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by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gotomedia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|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160" behindDoc="1" locked="0" layoutInCell="1" allowOverlap="1">
              <wp:simplePos x="0" y="0"/>
              <wp:positionH relativeFrom="page">
                <wp:posOffset>5221605</wp:posOffset>
              </wp:positionH>
              <wp:positionV relativeFrom="page">
                <wp:posOffset>8894445</wp:posOffset>
              </wp:positionV>
              <wp:extent cx="2093595" cy="1270"/>
              <wp:effectExtent l="11430" t="7620" r="9525" b="10160"/>
              <wp:wrapNone/>
              <wp:docPr id="24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270"/>
                        <a:chOff x="8223" y="14007"/>
                        <a:chExt cx="3297" cy="2"/>
                      </a:xfrm>
                    </wpg:grpSpPr>
                    <wps:wsp>
                      <wps:cNvPr id="25" name="Freeform 16"/>
                      <wps:cNvSpPr>
                        <a:spLocks/>
                      </wps:cNvSpPr>
                      <wps:spPr bwMode="auto">
                        <a:xfrm>
                          <a:off x="8223" y="14007"/>
                          <a:ext cx="3297" cy="2"/>
                        </a:xfrm>
                        <a:custGeom>
                          <a:avLst/>
                          <a:gdLst>
                            <a:gd name="T0" fmla="+- 0 8223 8223"/>
                            <a:gd name="T1" fmla="*/ T0 w 3297"/>
                            <a:gd name="T2" fmla="+- 0 11520 8223"/>
                            <a:gd name="T3" fmla="*/ T2 w 32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97">
                              <a:moveTo>
                                <a:pt x="0" y="0"/>
                              </a:moveTo>
                              <a:lnTo>
                                <a:pt x="3297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6BB2BE" id="Group 15" o:spid="_x0000_s1026" style="position:absolute;margin-left:411.15pt;margin-top:700.35pt;width:164.85pt;height:.1pt;z-index:-35320;mso-position-horizontal-relative:page;mso-position-vertical-relative:page" coordorigin="8223,14007" coordsize="329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">
              <v:shape id="Freeform 16" o:spid="_x0000_s1027" style="position:absolute;left:8223;top:14007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" path="m,l3297,e" filled="f" strokecolor="#808285" strokeweight=".5pt">
                <v:path arrowok="t" o:connecttype="custom" o:connectlocs="0,0;3297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184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9017000</wp:posOffset>
              </wp:positionV>
              <wp:extent cx="1562100" cy="455295"/>
              <wp:effectExtent l="0" t="0" r="1270" b="0"/>
              <wp:wrapNone/>
              <wp:docPr id="23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455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186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PLE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WEBSIT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STYLEGUIDE</w:t>
                          </w:r>
                        </w:p>
                        <w:p w:rsidR="00A500A1" w:rsidRDefault="00A500A1">
                          <w:pPr>
                            <w:spacing w:before="88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Pag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 xml:space="preserve">e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1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>4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25"/>
                              <w:sz w:val="14"/>
                            </w:rPr>
                            <w:t xml:space="preserve"> </w:t>
                          </w:r>
                        </w:p>
                        <w:p w:rsidR="00A500A1" w:rsidRDefault="00A500A1">
                          <w:pPr>
                            <w:spacing w:before="92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epa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ed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by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ins w:id="20" w:author="Rancourt, Jillian" w:date="2017-07-26T09:52:00Z">
                            <w:r w:rsidR="00F7428A">
                              <w:rPr>
                                <w:rFonts w:ascii="Helvetica Neue"/>
                                <w:i/>
                                <w:color w:val="6D6E71"/>
                                <w:spacing w:val="3"/>
                                <w:sz w:val="14"/>
                              </w:rPr>
                              <w:t>Plex Systems</w:t>
                            </w:r>
                          </w:ins>
                          <w:del w:id="21" w:author="Rancourt, Jillian" w:date="2017-07-26T09:52:00Z">
                            <w:r w:rsidDel="00F7428A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delText>gotomedia</w:delText>
                            </w:r>
                          </w:del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|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56" type="#_x0000_t202" style="position:absolute;margin-left:410.15pt;margin-top:710pt;width:123pt;height:35.85pt;z-index:-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" filled="f" stroked="f">
              <v:textbox inset="0,0,0,0">
                <w:txbxContent>
                  <w:p w:rsidR="00A500A1" w:rsidRDefault="00A500A1">
                    <w:pPr>
                      <w:spacing w:line="186" w:lineRule="exact"/>
                      <w:ind w:left="20"/>
                      <w:rPr>
                        <w:rFonts w:ascii="Helvetica Neue" w:eastAsia="Helvetica Neue" w:hAnsi="Helvetica Neue" w:cs="Helvetica Neue"/>
                        <w:sz w:val="16"/>
                        <w:szCs w:val="16"/>
                      </w:rPr>
                    </w:pP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PLE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X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WEBSIT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E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STYLEGUIDE</w:t>
                    </w:r>
                  </w:p>
                  <w:p w:rsidR="00A500A1" w:rsidRDefault="00A500A1">
                    <w:pPr>
                      <w:spacing w:before="88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Pag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 xml:space="preserve">e </w:t>
                    </w:r>
                    <w:r>
                      <w:rPr>
                        <w:rFonts w:ascii="Helvetica Neue"/>
                        <w:color w:val="6D6E71"/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1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>4</w:t>
                    </w:r>
                    <w:r>
                      <w:rPr>
                        <w:rFonts w:ascii="Helvetica Neue"/>
                        <w:color w:val="6D6E71"/>
                        <w:spacing w:val="-25"/>
                        <w:sz w:val="14"/>
                      </w:rPr>
                      <w:t xml:space="preserve"> </w:t>
                    </w:r>
                  </w:p>
                  <w:p w:rsidR="00A500A1" w:rsidRDefault="00A500A1">
                    <w:pPr>
                      <w:spacing w:before="92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P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epa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ed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by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ins w:id="22" w:author="Rancourt, Jillian" w:date="2017-07-26T09:52:00Z">
                      <w:r w:rsidR="00F7428A">
                        <w:rPr>
                          <w:rFonts w:ascii="Helvetica Neue"/>
                          <w:i/>
                          <w:color w:val="6D6E71"/>
                          <w:spacing w:val="3"/>
                          <w:sz w:val="14"/>
                        </w:rPr>
                        <w:t>Plex Systems</w:t>
                      </w:r>
                    </w:ins>
                    <w:del w:id="23" w:author="Rancourt, Jillian" w:date="2017-07-26T09:52:00Z">
                      <w:r w:rsidDel="00F7428A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delText>gotomedia</w:delText>
                      </w:r>
                    </w:del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|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81208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9017000</wp:posOffset>
              </wp:positionV>
              <wp:extent cx="1562100" cy="455295"/>
              <wp:effectExtent l="0" t="0" r="1270" b="0"/>
              <wp:wrapNone/>
              <wp:docPr id="22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455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186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PLE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WEBSIT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STYLEGUIDE</w:t>
                          </w:r>
                        </w:p>
                        <w:p w:rsidR="00A500A1" w:rsidRDefault="00A500A1">
                          <w:pPr>
                            <w:spacing w:before="88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Pag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 xml:space="preserve">e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7428A">
                            <w:rPr>
                              <w:rFonts w:ascii="Helvetica Neue"/>
                              <w:noProof/>
                              <w:color w:val="6D6E71"/>
                              <w:sz w:val="14"/>
                            </w:rPr>
                            <w:t>16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Helvetica Neue"/>
                              <w:color w:val="6D6E71"/>
                              <w:spacing w:val="-25"/>
                              <w:sz w:val="14"/>
                            </w:rPr>
                            <w:t xml:space="preserve"> </w:t>
                          </w:r>
                        </w:p>
                        <w:p w:rsidR="00A500A1" w:rsidRDefault="00A500A1">
                          <w:pPr>
                            <w:spacing w:before="92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epa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ed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by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del w:id="27" w:author="Rancourt, Jillian" w:date="2017-07-26T09:56:00Z">
                            <w:r w:rsidDel="00F7428A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delText xml:space="preserve">gotomedia </w:delText>
                            </w:r>
                            <w:r w:rsidDel="00F7428A">
                              <w:rPr>
                                <w:rFonts w:ascii="Helvetica Neue"/>
                                <w:i/>
                                <w:color w:val="6D6E71"/>
                                <w:spacing w:val="7"/>
                                <w:sz w:val="14"/>
                              </w:rPr>
                              <w:delText xml:space="preserve"> </w:delText>
                            </w:r>
                          </w:del>
                          <w:ins w:id="28" w:author="Rancourt, Jillian" w:date="2017-07-26T09:56:00Z">
                            <w:r w:rsidR="00F7428A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t>Plex Systems</w:t>
                            </w:r>
                            <w:r w:rsidR="00F7428A">
                              <w:rPr>
                                <w:rFonts w:ascii="Helvetica Neue"/>
                                <w:i/>
                                <w:color w:val="6D6E71"/>
                                <w:spacing w:val="7"/>
                                <w:sz w:val="14"/>
                              </w:rPr>
                              <w:t xml:space="preserve"> </w:t>
                            </w:r>
                          </w:ins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|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157" type="#_x0000_t202" style="position:absolute;margin-left:410.15pt;margin-top:710pt;width:123pt;height:35.85pt;z-index:-35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" filled="f" stroked="f">
              <v:textbox inset="0,0,0,0">
                <w:txbxContent>
                  <w:p w:rsidR="00A500A1" w:rsidRDefault="00A500A1">
                    <w:pPr>
                      <w:spacing w:line="186" w:lineRule="exact"/>
                      <w:ind w:left="20"/>
                      <w:rPr>
                        <w:rFonts w:ascii="Helvetica Neue" w:eastAsia="Helvetica Neue" w:hAnsi="Helvetica Neue" w:cs="Helvetica Neue"/>
                        <w:sz w:val="16"/>
                        <w:szCs w:val="16"/>
                      </w:rPr>
                    </w:pP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PLE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X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WEBSIT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E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STYLEGUIDE</w:t>
                    </w:r>
                  </w:p>
                  <w:p w:rsidR="00A500A1" w:rsidRDefault="00A500A1">
                    <w:pPr>
                      <w:spacing w:before="88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Pag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 xml:space="preserve">e </w:t>
                    </w:r>
                    <w:r>
                      <w:rPr>
                        <w:rFonts w:ascii="Helvetica Neue"/>
                        <w:color w:val="6D6E71"/>
                        <w:spacing w:val="-7"/>
                        <w:sz w:val="1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7428A">
                      <w:rPr>
                        <w:rFonts w:ascii="Helvetica Neue"/>
                        <w:noProof/>
                        <w:color w:val="6D6E71"/>
                        <w:sz w:val="14"/>
                      </w:rPr>
                      <w:t>16</w:t>
                    </w:r>
                    <w:r>
                      <w:fldChar w:fldCharType="end"/>
                    </w:r>
                    <w:r>
                      <w:rPr>
                        <w:rFonts w:ascii="Helvetica Neue"/>
                        <w:color w:val="6D6E71"/>
                        <w:spacing w:val="-25"/>
                        <w:sz w:val="14"/>
                      </w:rPr>
                      <w:t xml:space="preserve"> </w:t>
                    </w:r>
                  </w:p>
                  <w:p w:rsidR="00A500A1" w:rsidRDefault="00A500A1">
                    <w:pPr>
                      <w:spacing w:before="92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P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epa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ed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by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del w:id="29" w:author="Rancourt, Jillian" w:date="2017-07-26T09:56:00Z">
                      <w:r w:rsidDel="00F7428A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delText xml:space="preserve">gotomedia </w:delText>
                      </w:r>
                      <w:r w:rsidDel="00F7428A">
                        <w:rPr>
                          <w:rFonts w:ascii="Helvetica Neue"/>
                          <w:i/>
                          <w:color w:val="6D6E71"/>
                          <w:spacing w:val="7"/>
                          <w:sz w:val="14"/>
                        </w:rPr>
                        <w:delText xml:space="preserve"> </w:delText>
                      </w:r>
                    </w:del>
                    <w:ins w:id="30" w:author="Rancourt, Jillian" w:date="2017-07-26T09:56:00Z">
                      <w:r w:rsidR="00F7428A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t>Plex Systems</w:t>
                      </w:r>
                      <w:r w:rsidR="00F7428A">
                        <w:rPr>
                          <w:rFonts w:ascii="Helvetica Neue"/>
                          <w:i/>
                          <w:color w:val="6D6E71"/>
                          <w:spacing w:val="7"/>
                          <w:sz w:val="14"/>
                        </w:rPr>
                        <w:t xml:space="preserve"> </w:t>
                      </w:r>
                    </w:ins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|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280" behindDoc="1" locked="0" layoutInCell="1" allowOverlap="1">
              <wp:simplePos x="0" y="0"/>
              <wp:positionH relativeFrom="page">
                <wp:posOffset>5221605</wp:posOffset>
              </wp:positionH>
              <wp:positionV relativeFrom="page">
                <wp:posOffset>8894445</wp:posOffset>
              </wp:positionV>
              <wp:extent cx="2093595" cy="1270"/>
              <wp:effectExtent l="11430" t="7620" r="9525" b="10160"/>
              <wp:wrapNone/>
              <wp:docPr id="16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270"/>
                        <a:chOff x="8223" y="14007"/>
                        <a:chExt cx="3297" cy="2"/>
                      </a:xfrm>
                    </wpg:grpSpPr>
                    <wps:wsp>
                      <wps:cNvPr id="18" name="Freeform 9"/>
                      <wps:cNvSpPr>
                        <a:spLocks/>
                      </wps:cNvSpPr>
                      <wps:spPr bwMode="auto">
                        <a:xfrm>
                          <a:off x="8223" y="14007"/>
                          <a:ext cx="3297" cy="2"/>
                        </a:xfrm>
                        <a:custGeom>
                          <a:avLst/>
                          <a:gdLst>
                            <a:gd name="T0" fmla="+- 0 8223 8223"/>
                            <a:gd name="T1" fmla="*/ T0 w 3297"/>
                            <a:gd name="T2" fmla="+- 0 11520 8223"/>
                            <a:gd name="T3" fmla="*/ T2 w 32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97">
                              <a:moveTo>
                                <a:pt x="0" y="0"/>
                              </a:moveTo>
                              <a:lnTo>
                                <a:pt x="3297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80828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3750E7" id="Group 8" o:spid="_x0000_s1026" style="position:absolute;margin-left:411.15pt;margin-top:700.35pt;width:164.85pt;height:.1pt;z-index:-35200;mso-position-horizontal-relative:page;mso-position-vertical-relative:page" coordorigin="8223,14007" coordsize="329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">
              <v:shape id="Freeform 9" o:spid="_x0000_s1027" style="position:absolute;left:8223;top:14007;width:3297;height:2;visibility:visible;mso-wrap-style:square;v-text-anchor:top" coordsize="329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" path="m,l3297,e" filled="f" strokecolor="#808285" strokeweight=".5pt">
                <v:path arrowok="t" o:connecttype="custom" o:connectlocs="0,0;3297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304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9017000</wp:posOffset>
              </wp:positionV>
              <wp:extent cx="1562100" cy="455295"/>
              <wp:effectExtent l="0" t="0" r="127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455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186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PLE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WEBSIT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z w:val="16"/>
                            </w:rPr>
                            <w:t>E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b/>
                              <w:color w:val="6D6E71"/>
                              <w:spacing w:val="4"/>
                              <w:sz w:val="16"/>
                            </w:rPr>
                            <w:t>STYLEGUIDE</w:t>
                          </w:r>
                        </w:p>
                        <w:p w:rsidR="00A500A1" w:rsidRDefault="00A500A1">
                          <w:pPr>
                            <w:spacing w:before="88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color w:val="6D6E71"/>
                              <w:spacing w:val="14"/>
                              <w:sz w:val="14"/>
                            </w:rPr>
                            <w:t>Pag</w:t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t xml:space="preserve">e </w:t>
                          </w:r>
                          <w:r>
                            <w:rPr>
                              <w:rFonts w:ascii="Helvetica Neue"/>
                              <w:color w:val="6D6E71"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Helvetica Neue"/>
                              <w:color w:val="6D6E71"/>
                              <w:sz w:val="1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7428A">
                            <w:rPr>
                              <w:rFonts w:ascii="Helvetica Neue"/>
                              <w:noProof/>
                              <w:color w:val="6D6E71"/>
                              <w:sz w:val="14"/>
                            </w:rPr>
                            <w:t>20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Helvetica Neue"/>
                              <w:color w:val="6D6E71"/>
                              <w:spacing w:val="-25"/>
                              <w:sz w:val="14"/>
                            </w:rPr>
                            <w:t xml:space="preserve"> </w:t>
                          </w:r>
                        </w:p>
                        <w:p w:rsidR="00A500A1" w:rsidRDefault="00A500A1">
                          <w:pPr>
                            <w:spacing w:before="92"/>
                            <w:ind w:left="20"/>
                            <w:rPr>
                              <w:rFonts w:ascii="Helvetica Neue" w:eastAsia="Helvetica Neue" w:hAnsi="Helvetica Neue" w:cs="Helvetica Neue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epa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-3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ed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by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3"/>
                              <w:sz w:val="14"/>
                            </w:rPr>
                            <w:t xml:space="preserve"> </w:t>
                          </w:r>
                          <w:del w:id="32" w:author="Rancourt, Jillian" w:date="2017-07-25T20:17:00Z">
                            <w:r w:rsidDel="0002736B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delText xml:space="preserve">gotomedia </w:delText>
                            </w:r>
                            <w:r w:rsidDel="0002736B">
                              <w:rPr>
                                <w:rFonts w:ascii="Helvetica Neue"/>
                                <w:i/>
                                <w:color w:val="6D6E71"/>
                                <w:spacing w:val="7"/>
                                <w:sz w:val="14"/>
                              </w:rPr>
                              <w:delText xml:space="preserve"> </w:delText>
                            </w:r>
                          </w:del>
                          <w:ins w:id="33" w:author="Rancourt, Jillian" w:date="2017-07-25T20:17:00Z">
                            <w:r w:rsidR="0002736B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t>Plex Systems</w:t>
                            </w:r>
                            <w:r w:rsidR="0002736B">
                              <w:rPr>
                                <w:rFonts w:ascii="Helvetica Neue"/>
                                <w:i/>
                                <w:color w:val="6D6E71"/>
                                <w:sz w:val="14"/>
                              </w:rPr>
                              <w:t xml:space="preserve"> </w:t>
                            </w:r>
                            <w:r w:rsidR="0002736B">
                              <w:rPr>
                                <w:rFonts w:ascii="Helvetica Neue"/>
                                <w:i/>
                                <w:color w:val="6D6E71"/>
                                <w:spacing w:val="7"/>
                                <w:sz w:val="14"/>
                              </w:rPr>
                              <w:t xml:space="preserve"> </w:t>
                            </w:r>
                          </w:ins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 xml:space="preserve">|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pacing w:val="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i/>
                              <w:color w:val="6D6E71"/>
                              <w:sz w:val="14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159" type="#_x0000_t202" style="position:absolute;margin-left:410.15pt;margin-top:710pt;width:123pt;height:35.85pt;z-index:-35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" filled="f" stroked="f">
              <v:textbox inset="0,0,0,0">
                <w:txbxContent>
                  <w:p w:rsidR="00A500A1" w:rsidRDefault="00A500A1">
                    <w:pPr>
                      <w:spacing w:line="186" w:lineRule="exact"/>
                      <w:ind w:left="20"/>
                      <w:rPr>
                        <w:rFonts w:ascii="Helvetica Neue" w:eastAsia="Helvetica Neue" w:hAnsi="Helvetica Neue" w:cs="Helvetica Neue"/>
                        <w:sz w:val="16"/>
                        <w:szCs w:val="16"/>
                      </w:rPr>
                    </w:pP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PLE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X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WEBSIT</w:t>
                    </w:r>
                    <w:r>
                      <w:rPr>
                        <w:rFonts w:ascii="Helvetica Neue"/>
                        <w:b/>
                        <w:color w:val="6D6E71"/>
                        <w:sz w:val="16"/>
                      </w:rPr>
                      <w:t>E</w:t>
                    </w:r>
                    <w:r>
                      <w:rPr>
                        <w:rFonts w:ascii="Helvetica Neue"/>
                        <w:b/>
                        <w:color w:val="6D6E71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rFonts w:ascii="Helvetica Neue"/>
                        <w:b/>
                        <w:color w:val="6D6E71"/>
                        <w:spacing w:val="4"/>
                        <w:sz w:val="16"/>
                      </w:rPr>
                      <w:t>STYLEGUIDE</w:t>
                    </w:r>
                  </w:p>
                  <w:p w:rsidR="00A500A1" w:rsidRDefault="00A500A1">
                    <w:pPr>
                      <w:spacing w:before="88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color w:val="6D6E71"/>
                        <w:spacing w:val="14"/>
                        <w:sz w:val="14"/>
                      </w:rPr>
                      <w:t>Pag</w:t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t xml:space="preserve">e </w:t>
                    </w:r>
                    <w:r>
                      <w:rPr>
                        <w:rFonts w:ascii="Helvetica Neue"/>
                        <w:color w:val="6D6E71"/>
                        <w:spacing w:val="-7"/>
                        <w:sz w:val="1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Helvetica Neue"/>
                        <w:color w:val="6D6E71"/>
                        <w:sz w:val="1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7428A">
                      <w:rPr>
                        <w:rFonts w:ascii="Helvetica Neue"/>
                        <w:noProof/>
                        <w:color w:val="6D6E71"/>
                        <w:sz w:val="14"/>
                      </w:rPr>
                      <w:t>20</w:t>
                    </w:r>
                    <w:r>
                      <w:fldChar w:fldCharType="end"/>
                    </w:r>
                    <w:r>
                      <w:rPr>
                        <w:rFonts w:ascii="Helvetica Neue"/>
                        <w:color w:val="6D6E71"/>
                        <w:spacing w:val="-25"/>
                        <w:sz w:val="14"/>
                      </w:rPr>
                      <w:t xml:space="preserve"> </w:t>
                    </w:r>
                  </w:p>
                  <w:p w:rsidR="00A500A1" w:rsidRDefault="00A500A1">
                    <w:pPr>
                      <w:spacing w:before="92"/>
                      <w:ind w:left="20"/>
                      <w:rPr>
                        <w:rFonts w:ascii="Helvetica Neue" w:eastAsia="Helvetica Neue" w:hAnsi="Helvetica Neue" w:cs="Helvetica Neue"/>
                        <w:sz w:val="14"/>
                        <w:szCs w:val="14"/>
                      </w:rPr>
                    </w:pP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P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epa</w:t>
                    </w:r>
                    <w:r>
                      <w:rPr>
                        <w:rFonts w:ascii="Helvetica Neue"/>
                        <w:i/>
                        <w:color w:val="6D6E71"/>
                        <w:spacing w:val="-3"/>
                        <w:sz w:val="14"/>
                      </w:rPr>
                      <w:t>r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ed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by</w:t>
                    </w:r>
                    <w:r>
                      <w:rPr>
                        <w:rFonts w:ascii="Helvetica Neue"/>
                        <w:i/>
                        <w:color w:val="6D6E71"/>
                        <w:spacing w:val="3"/>
                        <w:sz w:val="14"/>
                      </w:rPr>
                      <w:t xml:space="preserve"> </w:t>
                    </w:r>
                    <w:del w:id="34" w:author="Rancourt, Jillian" w:date="2017-07-25T20:17:00Z">
                      <w:r w:rsidDel="0002736B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delText xml:space="preserve">gotomedia </w:delText>
                      </w:r>
                      <w:r w:rsidDel="0002736B">
                        <w:rPr>
                          <w:rFonts w:ascii="Helvetica Neue"/>
                          <w:i/>
                          <w:color w:val="6D6E71"/>
                          <w:spacing w:val="7"/>
                          <w:sz w:val="14"/>
                        </w:rPr>
                        <w:delText xml:space="preserve"> </w:delText>
                      </w:r>
                    </w:del>
                    <w:ins w:id="35" w:author="Rancourt, Jillian" w:date="2017-07-25T20:17:00Z">
                      <w:r w:rsidR="0002736B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t>Plex Systems</w:t>
                      </w:r>
                      <w:r w:rsidR="0002736B">
                        <w:rPr>
                          <w:rFonts w:ascii="Helvetica Neue"/>
                          <w:i/>
                          <w:color w:val="6D6E71"/>
                          <w:sz w:val="14"/>
                        </w:rPr>
                        <w:t xml:space="preserve"> </w:t>
                      </w:r>
                      <w:r w:rsidR="0002736B">
                        <w:rPr>
                          <w:rFonts w:ascii="Helvetica Neue"/>
                          <w:i/>
                          <w:color w:val="6D6E71"/>
                          <w:spacing w:val="7"/>
                          <w:sz w:val="14"/>
                        </w:rPr>
                        <w:t xml:space="preserve"> </w:t>
                      </w:r>
                    </w:ins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 xml:space="preserve">| </w:t>
                    </w:r>
                    <w:r>
                      <w:rPr>
                        <w:rFonts w:ascii="Helvetica Neue"/>
                        <w:i/>
                        <w:color w:val="6D6E71"/>
                        <w:spacing w:val="7"/>
                        <w:sz w:val="14"/>
                      </w:rPr>
                      <w:t xml:space="preserve"> </w:t>
                    </w:r>
                    <w:r>
                      <w:rPr>
                        <w:rFonts w:ascii="Helvetica Neue"/>
                        <w:i/>
                        <w:color w:val="6D6E71"/>
                        <w:sz w:val="14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"/>
        <w:szCs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572D" w:rsidRDefault="00E3572D">
      <w:r>
        <w:separator/>
      </w:r>
    </w:p>
  </w:footnote>
  <w:footnote w:type="continuationSeparator" w:id="0">
    <w:p w:rsidR="00E3572D" w:rsidRDefault="00E357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656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55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56" name="Freeform 47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57391D" id="Group 46" o:spid="_x0000_s1026" style="position:absolute;margin-left:410.15pt;margin-top:36pt;width:164.85pt;height:81pt;z-index:-35824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">
              <v:shape id="Freeform 47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680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1431925" cy="203200"/>
              <wp:effectExtent l="1905" t="1905" r="4445" b="4445"/>
              <wp:wrapNone/>
              <wp:docPr id="54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1925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pacing w:val="-32"/>
                              <w:sz w:val="28"/>
                            </w:rPr>
                            <w:t>T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able</w:t>
                          </w:r>
                          <w:r>
                            <w:rPr>
                              <w:rFonts w:ascii="Helvetica Neue"/>
                              <w:color w:val="FFFFFF"/>
                              <w:spacing w:val="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Helvetica Neue"/>
                              <w:color w:val="FFFFFF"/>
                              <w:spacing w:val="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Contents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" o:spid="_x0000_s1145" type="#_x0000_t202" style="position:absolute;margin-left:423.15pt;margin-top:93.9pt;width:112.75pt;height:16pt;z-index:-35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pacing w:val="-32"/>
                        <w:sz w:val="28"/>
                      </w:rPr>
                      <w:t>T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able</w:t>
                    </w:r>
                    <w:r>
                      <w:rPr>
                        <w:rFonts w:ascii="Helvetica Neue"/>
                        <w:color w:val="FFFFFF"/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of</w:t>
                    </w:r>
                    <w:r>
                      <w:rPr>
                        <w:rFonts w:ascii="Helvetica Neue"/>
                        <w:color w:val="FFFFFF"/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Contents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232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20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21" name="Freeform 12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E6C273" id="Group 11" o:spid="_x0000_s1026" style="position:absolute;margin-left:410.15pt;margin-top:36pt;width:164.85pt;height:81pt;z-index:-35248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">
              <v:shape id="Freeform 12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256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710565" cy="203200"/>
              <wp:effectExtent l="1905" t="1905" r="1905" b="4445"/>
              <wp:wrapNone/>
              <wp:docPr id="19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0565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Modules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58" type="#_x0000_t202" style="position:absolute;margin-left:423.15pt;margin-top:93.9pt;width:55.95pt;height:16pt;z-index:-35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Modules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328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10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12" name="Freeform 6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4C4380" id="Group 5" o:spid="_x0000_s1026" style="position:absolute;margin-left:410.15pt;margin-top:36pt;width:164.85pt;height:81pt;z-index:-35152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">
              <v:shape id="Freeform 6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352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710565" cy="203200"/>
              <wp:effectExtent l="1905" t="1905" r="1905" b="4445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0565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Modules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160" type="#_x0000_t202" style="position:absolute;margin-left:423.15pt;margin-top:93.9pt;width:55.95pt;height:16pt;z-index:-35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Modules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376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4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6" name="Freeform 3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A0CFEB" id="Group 2" o:spid="_x0000_s1026" style="position:absolute;margin-left:410.15pt;margin-top:36pt;width:164.85pt;height:81pt;z-index:-35104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">
              <v:shape id="Freeform 3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400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628015" cy="203200"/>
              <wp:effectExtent l="1905" t="1905" r="0" b="444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015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Overlay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61" type="#_x0000_t202" style="position:absolute;margin-left:423.15pt;margin-top:93.9pt;width:49.45pt;height:16pt;z-index:-35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Overlay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752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49" name="Group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50" name="Freeform 41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66C739" id="Group 40" o:spid="_x0000_s1026" style="position:absolute;margin-left:410.15pt;margin-top:36pt;width:164.85pt;height:81pt;z-index:-35728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">
              <v:shape id="Freeform 41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776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579120" cy="203200"/>
              <wp:effectExtent l="1905" t="1905" r="0" b="4445"/>
              <wp:wrapNone/>
              <wp:docPr id="48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912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Palette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147" type="#_x0000_t202" style="position:absolute;margin-left:423.15pt;margin-top:93.9pt;width:45.6pt;height:16pt;z-index:-35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Palette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800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46" name="Group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47" name="Freeform 38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49F0C8" id="Group 37" o:spid="_x0000_s1026" style="position:absolute;margin-left:410.15pt;margin-top:36pt;width:164.85pt;height:81pt;z-index:-35680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">
              <v:shape id="Freeform 38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824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935990" cy="203200"/>
              <wp:effectExtent l="1905" t="1905" r="0" b="4445"/>
              <wp:wrapNone/>
              <wp:docPr id="45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599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pacing w:val="-32"/>
                              <w:sz w:val="28"/>
                            </w:rPr>
                            <w:t>T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ype</w:t>
                          </w:r>
                          <w:r>
                            <w:rPr>
                              <w:rFonts w:ascii="Helvetica Neue"/>
                              <w:color w:val="FFFFFF"/>
                              <w:spacing w:val="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Styles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48" type="#_x0000_t202" style="position:absolute;margin-left:423.15pt;margin-top:93.9pt;width:73.7pt;height:16pt;z-index:-35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pacing w:val="-32"/>
                        <w:sz w:val="28"/>
                      </w:rPr>
                      <w:t>T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ype</w:t>
                    </w:r>
                    <w:r>
                      <w:rPr>
                        <w:rFonts w:ascii="Helvetica Neue"/>
                        <w:color w:val="FFFFFF"/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Styles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848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43" name="Group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44" name="Freeform 35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497DA5" id="Group 34" o:spid="_x0000_s1026" style="position:absolute;margin-left:410.15pt;margin-top:36pt;width:164.85pt;height:81pt;z-index:-35632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">
              <v:shape id="Freeform 35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872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871855" cy="203200"/>
              <wp:effectExtent l="1905" t="1905" r="2540" b="4445"/>
              <wp:wrapNone/>
              <wp:docPr id="42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1855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Navigation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49" type="#_x0000_t202" style="position:absolute;margin-left:423.15pt;margin-top:93.9pt;width:68.65pt;height:16pt;z-index:-35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cCVsAIAALE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Navigation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896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40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41" name="Freeform 32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1EFF42" id="Group 31" o:spid="_x0000_s1026" style="position:absolute;margin-left:410.15pt;margin-top:36pt;width:164.85pt;height:81pt;z-index:-35584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">
              <v:shape id="Freeform 32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0920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935990" cy="203200"/>
              <wp:effectExtent l="1905" t="1905" r="0" b="4445"/>
              <wp:wrapNone/>
              <wp:docPr id="39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599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pacing w:val="-32"/>
                              <w:sz w:val="28"/>
                            </w:rPr>
                            <w:t>T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ype</w:t>
                          </w:r>
                          <w:r>
                            <w:rPr>
                              <w:rFonts w:ascii="Helvetica Neue"/>
                              <w:color w:val="FFFFFF"/>
                              <w:spacing w:val="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Styles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50" type="#_x0000_t202" style="position:absolute;margin-left:423.15pt;margin-top:93.9pt;width:73.7pt;height:16pt;z-index:-35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pacing w:val="-32"/>
                        <w:sz w:val="28"/>
                      </w:rPr>
                      <w:t>T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ype</w:t>
                    </w:r>
                    <w:r>
                      <w:rPr>
                        <w:rFonts w:ascii="Helvetica Neue"/>
                        <w:color w:val="FFFFFF"/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Styles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"/>
        <w:szCs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0992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34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35" name="Freeform 26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543017" id="Group 25" o:spid="_x0000_s1026" style="position:absolute;margin-left:410.15pt;margin-top:36pt;width:164.85pt;height:81pt;z-index:-35488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">
              <v:shape id="Freeform 26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016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591820" cy="203200"/>
              <wp:effectExtent l="1905" t="1905" r="0" b="4445"/>
              <wp:wrapNone/>
              <wp:docPr id="33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182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He</w:t>
                          </w:r>
                          <w:r>
                            <w:rPr>
                              <w:rFonts w:ascii="Helvetica Neue"/>
                              <w:color w:val="FFFFFF"/>
                              <w:spacing w:val="-6"/>
                              <w:sz w:val="28"/>
                            </w:rPr>
                            <w:t>r</w:t>
                          </w: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oes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52" type="#_x0000_t202" style="position:absolute;margin-left:423.15pt;margin-top:93.9pt;width:46.6pt;height:16pt;z-index:-35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He</w:t>
                    </w:r>
                    <w:r>
                      <w:rPr>
                        <w:rFonts w:ascii="Helvetica Neue"/>
                        <w:color w:val="FFFFFF"/>
                        <w:spacing w:val="-6"/>
                        <w:sz w:val="28"/>
                      </w:rPr>
                      <w:t>r</w:t>
                    </w:r>
                    <w:r>
                      <w:rPr>
                        <w:rFonts w:ascii="Helvetica Neue"/>
                        <w:color w:val="FFFFFF"/>
                        <w:sz w:val="28"/>
                      </w:rPr>
                      <w:t>oes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040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31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32" name="Freeform 23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08E17A" id="Group 22" o:spid="_x0000_s1026" style="position:absolute;margin-left:410.15pt;margin-top:36pt;width:164.85pt;height:81pt;z-index:-35440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">
              <v:shape id="Freeform 23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064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457200" cy="203200"/>
              <wp:effectExtent l="1905" t="1905" r="0" b="4445"/>
              <wp:wrapNone/>
              <wp:docPr id="3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Icons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153" type="#_x0000_t202" style="position:absolute;margin-left:423.15pt;margin-top:93.9pt;width:36pt;height:16pt;z-index:-35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Icons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0A1" w:rsidRDefault="00A500A1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281112" behindDoc="1" locked="0" layoutInCell="1" allowOverlap="1">
              <wp:simplePos x="0" y="0"/>
              <wp:positionH relativeFrom="page">
                <wp:posOffset>5208905</wp:posOffset>
              </wp:positionH>
              <wp:positionV relativeFrom="page">
                <wp:posOffset>457200</wp:posOffset>
              </wp:positionV>
              <wp:extent cx="2093595" cy="1028700"/>
              <wp:effectExtent l="0" t="0" r="3175" b="0"/>
              <wp:wrapNone/>
              <wp:docPr id="27" name="Group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93595" cy="1028700"/>
                        <a:chOff x="8203" y="720"/>
                        <a:chExt cx="3297" cy="1620"/>
                      </a:xfrm>
                    </wpg:grpSpPr>
                    <wps:wsp>
                      <wps:cNvPr id="28" name="Freeform 19"/>
                      <wps:cNvSpPr>
                        <a:spLocks/>
                      </wps:cNvSpPr>
                      <wps:spPr bwMode="auto">
                        <a:xfrm>
                          <a:off x="8203" y="720"/>
                          <a:ext cx="3297" cy="1620"/>
                        </a:xfrm>
                        <a:custGeom>
                          <a:avLst/>
                          <a:gdLst>
                            <a:gd name="T0" fmla="+- 0 8203 8203"/>
                            <a:gd name="T1" fmla="*/ T0 w 3297"/>
                            <a:gd name="T2" fmla="+- 0 2340 720"/>
                            <a:gd name="T3" fmla="*/ 2340 h 1620"/>
                            <a:gd name="T4" fmla="+- 0 11500 8203"/>
                            <a:gd name="T5" fmla="*/ T4 w 3297"/>
                            <a:gd name="T6" fmla="+- 0 2340 720"/>
                            <a:gd name="T7" fmla="*/ 2340 h 1620"/>
                            <a:gd name="T8" fmla="+- 0 11500 8203"/>
                            <a:gd name="T9" fmla="*/ T8 w 3297"/>
                            <a:gd name="T10" fmla="+- 0 720 720"/>
                            <a:gd name="T11" fmla="*/ 720 h 1620"/>
                            <a:gd name="T12" fmla="+- 0 8203 8203"/>
                            <a:gd name="T13" fmla="*/ T12 w 3297"/>
                            <a:gd name="T14" fmla="+- 0 720 720"/>
                            <a:gd name="T15" fmla="*/ 720 h 1620"/>
                            <a:gd name="T16" fmla="+- 0 8203 8203"/>
                            <a:gd name="T17" fmla="*/ T16 w 3297"/>
                            <a:gd name="T18" fmla="+- 0 2340 720"/>
                            <a:gd name="T19" fmla="*/ 2340 h 1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3297" h="1620">
                              <a:moveTo>
                                <a:pt x="0" y="1620"/>
                              </a:moveTo>
                              <a:lnTo>
                                <a:pt x="3297" y="1620"/>
                              </a:lnTo>
                              <a:lnTo>
                                <a:pt x="3297" y="0"/>
                              </a:lnTo>
                              <a:lnTo>
                                <a:pt x="0" y="0"/>
                              </a:lnTo>
                              <a:lnTo>
                                <a:pt x="0" y="1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796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5331D2" id="Group 18" o:spid="_x0000_s1026" style="position:absolute;margin-left:410.15pt;margin-top:36pt;width:164.85pt;height:81pt;z-index:-35368;mso-position-horizontal-relative:page;mso-position-vertical-relative:page" coordorigin="8203,720" coordsize="3297,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">
              <v:shape id="Freeform 19" o:spid="_x0000_s1027" style="position:absolute;left:8203;top:720;width:3297;height:1620;visibility:visible;mso-wrap-style:square;v-text-anchor:top" coordsize="3297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" path="m,1620r3297,l3297,,,,,1620xe" fillcolor="#0796d4" stroked="f">
                <v:path arrowok="t" o:connecttype="custom" o:connectlocs="0,2340;3297,2340;3297,720;0,720;0,2340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81136" behindDoc="1" locked="0" layoutInCell="1" allowOverlap="1">
              <wp:simplePos x="0" y="0"/>
              <wp:positionH relativeFrom="page">
                <wp:posOffset>5374005</wp:posOffset>
              </wp:positionH>
              <wp:positionV relativeFrom="page">
                <wp:posOffset>1192530</wp:posOffset>
              </wp:positionV>
              <wp:extent cx="1049655" cy="203200"/>
              <wp:effectExtent l="1905" t="1905" r="0" b="4445"/>
              <wp:wrapNone/>
              <wp:docPr id="26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9655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500A1" w:rsidRDefault="00A500A1">
                          <w:pPr>
                            <w:spacing w:line="308" w:lineRule="exact"/>
                            <w:ind w:left="20"/>
                            <w:rPr>
                              <w:rFonts w:ascii="Helvetica Neue" w:eastAsia="Helvetica Neue" w:hAnsi="Helvetica Neue" w:cs="Helvetica Neue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"/>
                              <w:color w:val="FFFFFF"/>
                              <w:sz w:val="28"/>
                            </w:rPr>
                            <w:t>Photography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155" type="#_x0000_t202" style="position:absolute;margin-left:423.15pt;margin-top:93.9pt;width:82.65pt;height:16pt;z-index:-3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eJBsQIAALMFAAAOAAAAZHJzL2Uyb0RvYy54bWysVG1vmzAQ/j5p/8Hyd8pLCQk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" filled="f" stroked="f">
              <v:textbox inset="0,0,0,0">
                <w:txbxContent>
                  <w:p w:rsidR="00A500A1" w:rsidRDefault="00A500A1">
                    <w:pPr>
                      <w:spacing w:line="308" w:lineRule="exact"/>
                      <w:ind w:left="20"/>
                      <w:rPr>
                        <w:rFonts w:ascii="Helvetica Neue" w:eastAsia="Helvetica Neue" w:hAnsi="Helvetica Neue" w:cs="Helvetica Neue"/>
                        <w:sz w:val="28"/>
                        <w:szCs w:val="28"/>
                      </w:rPr>
                    </w:pPr>
                    <w:r>
                      <w:rPr>
                        <w:rFonts w:ascii="Helvetica Neue"/>
                        <w:color w:val="FFFFFF"/>
                        <w:sz w:val="28"/>
                      </w:rPr>
                      <w:t>Photography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91D1A"/>
    <w:multiLevelType w:val="hybridMultilevel"/>
    <w:tmpl w:val="3752A63A"/>
    <w:lvl w:ilvl="0" w:tplc="7FF086C0">
      <w:start w:val="1"/>
      <w:numFmt w:val="upperLetter"/>
      <w:lvlText w:val="%1."/>
      <w:lvlJc w:val="left"/>
      <w:pPr>
        <w:ind w:left="103" w:hanging="274"/>
        <w:jc w:val="right"/>
      </w:pPr>
      <w:rPr>
        <w:rFonts w:ascii="Helvetica Neue" w:eastAsia="Helvetica Neue" w:hAnsi="Helvetica Neue" w:hint="default"/>
        <w:b/>
        <w:bCs/>
        <w:color w:val="6D6E71"/>
        <w:w w:val="100"/>
        <w:sz w:val="22"/>
        <w:szCs w:val="22"/>
      </w:rPr>
    </w:lvl>
    <w:lvl w:ilvl="1" w:tplc="D8D62114">
      <w:start w:val="10"/>
      <w:numFmt w:val="upperLetter"/>
      <w:lvlText w:val="%2."/>
      <w:lvlJc w:val="left"/>
      <w:pPr>
        <w:ind w:left="6848" w:hanging="245"/>
        <w:jc w:val="left"/>
      </w:pPr>
      <w:rPr>
        <w:rFonts w:ascii="Helvetica Neue" w:eastAsia="Helvetica Neue" w:hAnsi="Helvetica Neue" w:hint="default"/>
        <w:b/>
        <w:bCs/>
        <w:color w:val="6D6E71"/>
        <w:w w:val="100"/>
        <w:sz w:val="22"/>
        <w:szCs w:val="22"/>
      </w:rPr>
    </w:lvl>
    <w:lvl w:ilvl="2" w:tplc="821E5EB4">
      <w:start w:val="1"/>
      <w:numFmt w:val="bullet"/>
      <w:lvlText w:val="•"/>
      <w:lvlJc w:val="left"/>
      <w:pPr>
        <w:ind w:left="7191" w:hanging="245"/>
      </w:pPr>
      <w:rPr>
        <w:rFonts w:hint="default"/>
      </w:rPr>
    </w:lvl>
    <w:lvl w:ilvl="3" w:tplc="86922CEA">
      <w:start w:val="1"/>
      <w:numFmt w:val="bullet"/>
      <w:lvlText w:val="•"/>
      <w:lvlJc w:val="left"/>
      <w:pPr>
        <w:ind w:left="7542" w:hanging="245"/>
      </w:pPr>
      <w:rPr>
        <w:rFonts w:hint="default"/>
      </w:rPr>
    </w:lvl>
    <w:lvl w:ilvl="4" w:tplc="82765222">
      <w:start w:val="1"/>
      <w:numFmt w:val="bullet"/>
      <w:lvlText w:val="•"/>
      <w:lvlJc w:val="left"/>
      <w:pPr>
        <w:ind w:left="7893" w:hanging="245"/>
      </w:pPr>
      <w:rPr>
        <w:rFonts w:hint="default"/>
      </w:rPr>
    </w:lvl>
    <w:lvl w:ilvl="5" w:tplc="3484339E">
      <w:start w:val="1"/>
      <w:numFmt w:val="bullet"/>
      <w:lvlText w:val="•"/>
      <w:lvlJc w:val="left"/>
      <w:pPr>
        <w:ind w:left="8244" w:hanging="245"/>
      </w:pPr>
      <w:rPr>
        <w:rFonts w:hint="default"/>
      </w:rPr>
    </w:lvl>
    <w:lvl w:ilvl="6" w:tplc="A440C4E4">
      <w:start w:val="1"/>
      <w:numFmt w:val="bullet"/>
      <w:lvlText w:val="•"/>
      <w:lvlJc w:val="left"/>
      <w:pPr>
        <w:ind w:left="8595" w:hanging="245"/>
      </w:pPr>
      <w:rPr>
        <w:rFonts w:hint="default"/>
      </w:rPr>
    </w:lvl>
    <w:lvl w:ilvl="7" w:tplc="F9E69A56">
      <w:start w:val="1"/>
      <w:numFmt w:val="bullet"/>
      <w:lvlText w:val="•"/>
      <w:lvlJc w:val="left"/>
      <w:pPr>
        <w:ind w:left="8946" w:hanging="245"/>
      </w:pPr>
      <w:rPr>
        <w:rFonts w:hint="default"/>
      </w:rPr>
    </w:lvl>
    <w:lvl w:ilvl="8" w:tplc="774AB132">
      <w:start w:val="1"/>
      <w:numFmt w:val="bullet"/>
      <w:lvlText w:val="•"/>
      <w:lvlJc w:val="left"/>
      <w:pPr>
        <w:ind w:left="9297" w:hanging="245"/>
      </w:pPr>
      <w:rPr>
        <w:rFonts w:hint="default"/>
      </w:rPr>
    </w:lvl>
  </w:abstractNum>
  <w:abstractNum w:abstractNumId="1" w15:restartNumberingAfterBreak="0">
    <w:nsid w:val="3E5457A9"/>
    <w:multiLevelType w:val="hybridMultilevel"/>
    <w:tmpl w:val="89B46A72"/>
    <w:lvl w:ilvl="0" w:tplc="F59AD1F6">
      <w:start w:val="5"/>
      <w:numFmt w:val="upperLetter"/>
      <w:lvlText w:val="%1."/>
      <w:lvlJc w:val="left"/>
      <w:pPr>
        <w:ind w:left="6888" w:hanging="265"/>
        <w:jc w:val="left"/>
      </w:pPr>
      <w:rPr>
        <w:rFonts w:ascii="Helvetica Neue" w:eastAsia="Helvetica Neue" w:hAnsi="Helvetica Neue" w:hint="default"/>
        <w:b/>
        <w:bCs/>
        <w:color w:val="6D6E71"/>
        <w:w w:val="100"/>
        <w:sz w:val="22"/>
        <w:szCs w:val="22"/>
      </w:rPr>
    </w:lvl>
    <w:lvl w:ilvl="1" w:tplc="86668DF6">
      <w:start w:val="1"/>
      <w:numFmt w:val="bullet"/>
      <w:lvlText w:val="•"/>
      <w:lvlJc w:val="left"/>
      <w:pPr>
        <w:ind w:left="7194" w:hanging="265"/>
      </w:pPr>
      <w:rPr>
        <w:rFonts w:hint="default"/>
      </w:rPr>
    </w:lvl>
    <w:lvl w:ilvl="2" w:tplc="81F89B46">
      <w:start w:val="1"/>
      <w:numFmt w:val="bullet"/>
      <w:lvlText w:val="•"/>
      <w:lvlJc w:val="left"/>
      <w:pPr>
        <w:ind w:left="7508" w:hanging="265"/>
      </w:pPr>
      <w:rPr>
        <w:rFonts w:hint="default"/>
      </w:rPr>
    </w:lvl>
    <w:lvl w:ilvl="3" w:tplc="32E847FA">
      <w:start w:val="1"/>
      <w:numFmt w:val="bullet"/>
      <w:lvlText w:val="•"/>
      <w:lvlJc w:val="left"/>
      <w:pPr>
        <w:ind w:left="7822" w:hanging="265"/>
      </w:pPr>
      <w:rPr>
        <w:rFonts w:hint="default"/>
      </w:rPr>
    </w:lvl>
    <w:lvl w:ilvl="4" w:tplc="C0BA4616">
      <w:start w:val="1"/>
      <w:numFmt w:val="bullet"/>
      <w:lvlText w:val="•"/>
      <w:lvlJc w:val="left"/>
      <w:pPr>
        <w:ind w:left="8136" w:hanging="265"/>
      </w:pPr>
      <w:rPr>
        <w:rFonts w:hint="default"/>
      </w:rPr>
    </w:lvl>
    <w:lvl w:ilvl="5" w:tplc="2C36863C">
      <w:start w:val="1"/>
      <w:numFmt w:val="bullet"/>
      <w:lvlText w:val="•"/>
      <w:lvlJc w:val="left"/>
      <w:pPr>
        <w:ind w:left="8450" w:hanging="265"/>
      </w:pPr>
      <w:rPr>
        <w:rFonts w:hint="default"/>
      </w:rPr>
    </w:lvl>
    <w:lvl w:ilvl="6" w:tplc="18F253C0">
      <w:start w:val="1"/>
      <w:numFmt w:val="bullet"/>
      <w:lvlText w:val="•"/>
      <w:lvlJc w:val="left"/>
      <w:pPr>
        <w:ind w:left="8764" w:hanging="265"/>
      </w:pPr>
      <w:rPr>
        <w:rFonts w:hint="default"/>
      </w:rPr>
    </w:lvl>
    <w:lvl w:ilvl="7" w:tplc="820C8910">
      <w:start w:val="1"/>
      <w:numFmt w:val="bullet"/>
      <w:lvlText w:val="•"/>
      <w:lvlJc w:val="left"/>
      <w:pPr>
        <w:ind w:left="9078" w:hanging="265"/>
      </w:pPr>
      <w:rPr>
        <w:rFonts w:hint="default"/>
      </w:rPr>
    </w:lvl>
    <w:lvl w:ilvl="8" w:tplc="B81CAB12">
      <w:start w:val="1"/>
      <w:numFmt w:val="bullet"/>
      <w:lvlText w:val="•"/>
      <w:lvlJc w:val="left"/>
      <w:pPr>
        <w:ind w:left="9392" w:hanging="265"/>
      </w:pPr>
      <w:rPr>
        <w:rFonts w:hint="default"/>
      </w:rPr>
    </w:lvl>
  </w:abstractNum>
  <w:abstractNum w:abstractNumId="2" w15:restartNumberingAfterBreak="0">
    <w:nsid w:val="401B0480"/>
    <w:multiLevelType w:val="hybridMultilevel"/>
    <w:tmpl w:val="9D48388C"/>
    <w:lvl w:ilvl="0" w:tplc="DB0046F4">
      <w:start w:val="16"/>
      <w:numFmt w:val="upperLetter"/>
      <w:lvlText w:val="%1."/>
      <w:lvlJc w:val="left"/>
      <w:pPr>
        <w:ind w:left="6833" w:hanging="230"/>
        <w:jc w:val="left"/>
      </w:pPr>
      <w:rPr>
        <w:rFonts w:ascii="Helvetica Neue" w:eastAsia="Helvetica Neue" w:hAnsi="Helvetica Neue" w:hint="default"/>
        <w:b/>
        <w:bCs/>
        <w:color w:val="6D6E71"/>
        <w:spacing w:val="-40"/>
        <w:w w:val="100"/>
        <w:sz w:val="22"/>
        <w:szCs w:val="22"/>
      </w:rPr>
    </w:lvl>
    <w:lvl w:ilvl="1" w:tplc="5C3E3F9A">
      <w:start w:val="1"/>
      <w:numFmt w:val="bullet"/>
      <w:lvlText w:val="•"/>
      <w:lvlJc w:val="left"/>
      <w:pPr>
        <w:ind w:left="7156" w:hanging="230"/>
      </w:pPr>
      <w:rPr>
        <w:rFonts w:hint="default"/>
      </w:rPr>
    </w:lvl>
    <w:lvl w:ilvl="2" w:tplc="8280C66E">
      <w:start w:val="1"/>
      <w:numFmt w:val="bullet"/>
      <w:lvlText w:val="•"/>
      <w:lvlJc w:val="left"/>
      <w:pPr>
        <w:ind w:left="7472" w:hanging="230"/>
      </w:pPr>
      <w:rPr>
        <w:rFonts w:hint="default"/>
      </w:rPr>
    </w:lvl>
    <w:lvl w:ilvl="3" w:tplc="1572FDA0">
      <w:start w:val="1"/>
      <w:numFmt w:val="bullet"/>
      <w:lvlText w:val="•"/>
      <w:lvlJc w:val="left"/>
      <w:pPr>
        <w:ind w:left="7788" w:hanging="230"/>
      </w:pPr>
      <w:rPr>
        <w:rFonts w:hint="default"/>
      </w:rPr>
    </w:lvl>
    <w:lvl w:ilvl="4" w:tplc="97AC2182">
      <w:start w:val="1"/>
      <w:numFmt w:val="bullet"/>
      <w:lvlText w:val="•"/>
      <w:lvlJc w:val="left"/>
      <w:pPr>
        <w:ind w:left="8104" w:hanging="230"/>
      </w:pPr>
      <w:rPr>
        <w:rFonts w:hint="default"/>
      </w:rPr>
    </w:lvl>
    <w:lvl w:ilvl="5" w:tplc="F86E2FF4">
      <w:start w:val="1"/>
      <w:numFmt w:val="bullet"/>
      <w:lvlText w:val="•"/>
      <w:lvlJc w:val="left"/>
      <w:pPr>
        <w:ind w:left="8420" w:hanging="230"/>
      </w:pPr>
      <w:rPr>
        <w:rFonts w:hint="default"/>
      </w:rPr>
    </w:lvl>
    <w:lvl w:ilvl="6" w:tplc="0A1651B6">
      <w:start w:val="1"/>
      <w:numFmt w:val="bullet"/>
      <w:lvlText w:val="•"/>
      <w:lvlJc w:val="left"/>
      <w:pPr>
        <w:ind w:left="8736" w:hanging="230"/>
      </w:pPr>
      <w:rPr>
        <w:rFonts w:hint="default"/>
      </w:rPr>
    </w:lvl>
    <w:lvl w:ilvl="7" w:tplc="3FB8086A">
      <w:start w:val="1"/>
      <w:numFmt w:val="bullet"/>
      <w:lvlText w:val="•"/>
      <w:lvlJc w:val="left"/>
      <w:pPr>
        <w:ind w:left="9052" w:hanging="230"/>
      </w:pPr>
      <w:rPr>
        <w:rFonts w:hint="default"/>
      </w:rPr>
    </w:lvl>
    <w:lvl w:ilvl="8" w:tplc="0568E98A">
      <w:start w:val="1"/>
      <w:numFmt w:val="bullet"/>
      <w:lvlText w:val="•"/>
      <w:lvlJc w:val="left"/>
      <w:pPr>
        <w:ind w:left="9368" w:hanging="230"/>
      </w:pPr>
      <w:rPr>
        <w:rFonts w:hint="default"/>
      </w:rPr>
    </w:lvl>
  </w:abstractNum>
  <w:abstractNum w:abstractNumId="3" w15:restartNumberingAfterBreak="0">
    <w:nsid w:val="42365F7B"/>
    <w:multiLevelType w:val="hybridMultilevel"/>
    <w:tmpl w:val="9E2474BA"/>
    <w:lvl w:ilvl="0" w:tplc="7F9035E6">
      <w:start w:val="1"/>
      <w:numFmt w:val="upperLetter"/>
      <w:lvlText w:val="%1."/>
      <w:lvlJc w:val="left"/>
      <w:pPr>
        <w:ind w:left="987" w:hanging="274"/>
        <w:jc w:val="right"/>
      </w:pPr>
      <w:rPr>
        <w:rFonts w:ascii="Helvetica Neue" w:eastAsia="Helvetica Neue" w:hAnsi="Helvetica Neue" w:hint="default"/>
        <w:b/>
        <w:bCs/>
        <w:color w:val="6D6E71"/>
        <w:w w:val="100"/>
        <w:sz w:val="22"/>
        <w:szCs w:val="22"/>
      </w:rPr>
    </w:lvl>
    <w:lvl w:ilvl="1" w:tplc="26840180">
      <w:start w:val="1"/>
      <w:numFmt w:val="decimal"/>
      <w:lvlText w:val="%2)"/>
      <w:lvlJc w:val="left"/>
      <w:pPr>
        <w:ind w:left="6623" w:hanging="197"/>
        <w:jc w:val="left"/>
      </w:pPr>
      <w:rPr>
        <w:rFonts w:ascii="Helvetica Neue" w:eastAsia="Helvetica Neue" w:hAnsi="Helvetica Neue" w:hint="default"/>
        <w:color w:val="6D6E71"/>
        <w:w w:val="100"/>
        <w:sz w:val="18"/>
        <w:szCs w:val="18"/>
      </w:rPr>
    </w:lvl>
    <w:lvl w:ilvl="2" w:tplc="FE8270D2">
      <w:start w:val="1"/>
      <w:numFmt w:val="bullet"/>
      <w:lvlText w:val="•"/>
      <w:lvlJc w:val="left"/>
      <w:pPr>
        <w:ind w:left="6630" w:hanging="197"/>
      </w:pPr>
      <w:rPr>
        <w:rFonts w:hint="default"/>
      </w:rPr>
    </w:lvl>
    <w:lvl w:ilvl="3" w:tplc="ACA85782">
      <w:start w:val="1"/>
      <w:numFmt w:val="bullet"/>
      <w:lvlText w:val="•"/>
      <w:lvlJc w:val="left"/>
      <w:pPr>
        <w:ind w:left="6641" w:hanging="197"/>
      </w:pPr>
      <w:rPr>
        <w:rFonts w:hint="default"/>
      </w:rPr>
    </w:lvl>
    <w:lvl w:ilvl="4" w:tplc="69C64F1C">
      <w:start w:val="1"/>
      <w:numFmt w:val="bullet"/>
      <w:lvlText w:val="•"/>
      <w:lvlJc w:val="left"/>
      <w:pPr>
        <w:ind w:left="6652" w:hanging="197"/>
      </w:pPr>
      <w:rPr>
        <w:rFonts w:hint="default"/>
      </w:rPr>
    </w:lvl>
    <w:lvl w:ilvl="5" w:tplc="654ED402">
      <w:start w:val="1"/>
      <w:numFmt w:val="bullet"/>
      <w:lvlText w:val="•"/>
      <w:lvlJc w:val="left"/>
      <w:pPr>
        <w:ind w:left="6663" w:hanging="197"/>
      </w:pPr>
      <w:rPr>
        <w:rFonts w:hint="default"/>
      </w:rPr>
    </w:lvl>
    <w:lvl w:ilvl="6" w:tplc="0AACCEEE">
      <w:start w:val="1"/>
      <w:numFmt w:val="bullet"/>
      <w:lvlText w:val="•"/>
      <w:lvlJc w:val="left"/>
      <w:pPr>
        <w:ind w:left="6673" w:hanging="197"/>
      </w:pPr>
      <w:rPr>
        <w:rFonts w:hint="default"/>
      </w:rPr>
    </w:lvl>
    <w:lvl w:ilvl="7" w:tplc="204E91F2">
      <w:start w:val="1"/>
      <w:numFmt w:val="bullet"/>
      <w:lvlText w:val="•"/>
      <w:lvlJc w:val="left"/>
      <w:pPr>
        <w:ind w:left="6684" w:hanging="197"/>
      </w:pPr>
      <w:rPr>
        <w:rFonts w:hint="default"/>
      </w:rPr>
    </w:lvl>
    <w:lvl w:ilvl="8" w:tplc="9AA64198">
      <w:start w:val="1"/>
      <w:numFmt w:val="bullet"/>
      <w:lvlText w:val="•"/>
      <w:lvlJc w:val="left"/>
      <w:pPr>
        <w:ind w:left="6695" w:hanging="197"/>
      </w:pPr>
      <w:rPr>
        <w:rFonts w:hint="default"/>
      </w:rPr>
    </w:lvl>
  </w:abstractNum>
  <w:abstractNum w:abstractNumId="4" w15:restartNumberingAfterBreak="0">
    <w:nsid w:val="781B6F91"/>
    <w:multiLevelType w:val="hybridMultilevel"/>
    <w:tmpl w:val="DDC0C32E"/>
    <w:lvl w:ilvl="0" w:tplc="32D21642">
      <w:start w:val="12"/>
      <w:numFmt w:val="decimal"/>
      <w:lvlText w:val="%1-"/>
      <w:lvlJc w:val="left"/>
      <w:pPr>
        <w:ind w:left="6937" w:hanging="335"/>
        <w:jc w:val="left"/>
      </w:pPr>
      <w:rPr>
        <w:rFonts w:ascii="Helvetica Neue" w:eastAsia="Helvetica Neue" w:hAnsi="Helvetica Neue" w:hint="default"/>
        <w:b/>
        <w:bCs/>
        <w:color w:val="6D6E71"/>
        <w:w w:val="100"/>
        <w:sz w:val="22"/>
        <w:szCs w:val="22"/>
      </w:rPr>
    </w:lvl>
    <w:lvl w:ilvl="1" w:tplc="4EDC9EC2">
      <w:start w:val="1"/>
      <w:numFmt w:val="upperLetter"/>
      <w:lvlText w:val="%2."/>
      <w:lvlJc w:val="left"/>
      <w:pPr>
        <w:ind w:left="7176" w:hanging="274"/>
        <w:jc w:val="left"/>
      </w:pPr>
      <w:rPr>
        <w:rFonts w:ascii="Helvetica Neue" w:eastAsia="Helvetica Neue" w:hAnsi="Helvetica Neue" w:hint="default"/>
        <w:b/>
        <w:bCs/>
        <w:color w:val="6D6E71"/>
        <w:w w:val="100"/>
        <w:sz w:val="22"/>
        <w:szCs w:val="22"/>
      </w:rPr>
    </w:lvl>
    <w:lvl w:ilvl="2" w:tplc="27F65D40">
      <w:start w:val="1"/>
      <w:numFmt w:val="bullet"/>
      <w:lvlText w:val="•"/>
      <w:lvlJc w:val="left"/>
      <w:pPr>
        <w:ind w:left="7493" w:hanging="274"/>
      </w:pPr>
      <w:rPr>
        <w:rFonts w:hint="default"/>
      </w:rPr>
    </w:lvl>
    <w:lvl w:ilvl="3" w:tplc="ED1E5D06">
      <w:start w:val="1"/>
      <w:numFmt w:val="bullet"/>
      <w:lvlText w:val="•"/>
      <w:lvlJc w:val="left"/>
      <w:pPr>
        <w:ind w:left="7806" w:hanging="274"/>
      </w:pPr>
      <w:rPr>
        <w:rFonts w:hint="default"/>
      </w:rPr>
    </w:lvl>
    <w:lvl w:ilvl="4" w:tplc="4484028C">
      <w:start w:val="1"/>
      <w:numFmt w:val="bullet"/>
      <w:lvlText w:val="•"/>
      <w:lvlJc w:val="left"/>
      <w:pPr>
        <w:ind w:left="8120" w:hanging="274"/>
      </w:pPr>
      <w:rPr>
        <w:rFonts w:hint="default"/>
      </w:rPr>
    </w:lvl>
    <w:lvl w:ilvl="5" w:tplc="0B200736">
      <w:start w:val="1"/>
      <w:numFmt w:val="bullet"/>
      <w:lvlText w:val="•"/>
      <w:lvlJc w:val="left"/>
      <w:pPr>
        <w:ind w:left="8433" w:hanging="274"/>
      </w:pPr>
      <w:rPr>
        <w:rFonts w:hint="default"/>
      </w:rPr>
    </w:lvl>
    <w:lvl w:ilvl="6" w:tplc="15A6E45A">
      <w:start w:val="1"/>
      <w:numFmt w:val="bullet"/>
      <w:lvlText w:val="•"/>
      <w:lvlJc w:val="left"/>
      <w:pPr>
        <w:ind w:left="8746" w:hanging="274"/>
      </w:pPr>
      <w:rPr>
        <w:rFonts w:hint="default"/>
      </w:rPr>
    </w:lvl>
    <w:lvl w:ilvl="7" w:tplc="08FC2F1C">
      <w:start w:val="1"/>
      <w:numFmt w:val="bullet"/>
      <w:lvlText w:val="•"/>
      <w:lvlJc w:val="left"/>
      <w:pPr>
        <w:ind w:left="9060" w:hanging="274"/>
      </w:pPr>
      <w:rPr>
        <w:rFonts w:hint="default"/>
      </w:rPr>
    </w:lvl>
    <w:lvl w:ilvl="8" w:tplc="A2645852">
      <w:start w:val="1"/>
      <w:numFmt w:val="bullet"/>
      <w:lvlText w:val="•"/>
      <w:lvlJc w:val="left"/>
      <w:pPr>
        <w:ind w:left="9373" w:hanging="274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ancourt, Jillian">
    <w15:presenceInfo w15:providerId="AD" w15:userId="S-1-12-1-2363277935-1111506785-1651989679-316616520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50BB"/>
    <w:rsid w:val="0002736B"/>
    <w:rsid w:val="00126754"/>
    <w:rsid w:val="0030049B"/>
    <w:rsid w:val="003B50BB"/>
    <w:rsid w:val="0041306F"/>
    <w:rsid w:val="005E1D8A"/>
    <w:rsid w:val="005E290F"/>
    <w:rsid w:val="0062441E"/>
    <w:rsid w:val="00647B61"/>
    <w:rsid w:val="007578D6"/>
    <w:rsid w:val="00A500A1"/>
    <w:rsid w:val="00B87114"/>
    <w:rsid w:val="00BA757D"/>
    <w:rsid w:val="00C15D4B"/>
    <w:rsid w:val="00E3572D"/>
    <w:rsid w:val="00E501B9"/>
    <w:rsid w:val="00F33850"/>
    <w:rsid w:val="00F74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142A86"/>
  <w15:docId w15:val="{9F2A7558-6793-4C74-A223-FEBE0C4F9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12"/>
      <w:ind w:left="440"/>
      <w:outlineLvl w:val="0"/>
    </w:pPr>
    <w:rPr>
      <w:rFonts w:ascii="Helvetica Neue Medium" w:eastAsia="Helvetica Neue Medium" w:hAnsi="Helvetica Neue Medium"/>
      <w:sz w:val="64"/>
      <w:szCs w:val="64"/>
    </w:rPr>
  </w:style>
  <w:style w:type="paragraph" w:styleId="Heading2">
    <w:name w:val="heading 2"/>
    <w:basedOn w:val="Normal"/>
    <w:uiPriority w:val="1"/>
    <w:qFormat/>
    <w:pPr>
      <w:ind w:left="404"/>
      <w:outlineLvl w:val="1"/>
    </w:pPr>
    <w:rPr>
      <w:rFonts w:ascii="Helvetica Neue Light" w:eastAsia="Helvetica Neue Light" w:hAnsi="Helvetica Neue Light"/>
      <w:sz w:val="40"/>
      <w:szCs w:val="40"/>
    </w:rPr>
  </w:style>
  <w:style w:type="paragraph" w:styleId="Heading3">
    <w:name w:val="heading 3"/>
    <w:basedOn w:val="Normal"/>
    <w:uiPriority w:val="1"/>
    <w:qFormat/>
    <w:pPr>
      <w:spacing w:before="346"/>
      <w:ind w:left="404"/>
      <w:outlineLvl w:val="2"/>
    </w:pPr>
    <w:rPr>
      <w:rFonts w:ascii="Helvetica Neue Light" w:eastAsia="Helvetica Neue Light" w:hAnsi="Helvetica Neue Light"/>
      <w:sz w:val="34"/>
      <w:szCs w:val="34"/>
    </w:rPr>
  </w:style>
  <w:style w:type="paragraph" w:styleId="Heading4">
    <w:name w:val="heading 4"/>
    <w:basedOn w:val="Normal"/>
    <w:uiPriority w:val="1"/>
    <w:qFormat/>
    <w:pPr>
      <w:ind w:left="20"/>
      <w:outlineLvl w:val="3"/>
    </w:pPr>
    <w:rPr>
      <w:rFonts w:ascii="Helvetica Neue Light" w:eastAsia="Helvetica Neue Light" w:hAnsi="Helvetica Neue Light"/>
      <w:sz w:val="28"/>
      <w:szCs w:val="28"/>
    </w:rPr>
  </w:style>
  <w:style w:type="paragraph" w:styleId="Heading5">
    <w:name w:val="heading 5"/>
    <w:basedOn w:val="Normal"/>
    <w:uiPriority w:val="1"/>
    <w:qFormat/>
    <w:pPr>
      <w:ind w:left="103"/>
      <w:outlineLvl w:val="4"/>
    </w:pPr>
    <w:rPr>
      <w:rFonts w:ascii="Helvetica Neue" w:eastAsia="Helvetica Neue" w:hAnsi="Helvetica Neue"/>
      <w:b/>
      <w:bCs/>
    </w:rPr>
  </w:style>
  <w:style w:type="paragraph" w:styleId="Heading6">
    <w:name w:val="heading 6"/>
    <w:basedOn w:val="Normal"/>
    <w:uiPriority w:val="1"/>
    <w:qFormat/>
    <w:pPr>
      <w:ind w:left="101"/>
      <w:outlineLvl w:val="5"/>
    </w:pPr>
    <w:rPr>
      <w:rFonts w:ascii="Helvetica Neue Medium" w:eastAsia="Helvetica Neue Medium" w:hAnsi="Helvetica Neue Medium"/>
      <w:sz w:val="20"/>
      <w:szCs w:val="20"/>
    </w:rPr>
  </w:style>
  <w:style w:type="paragraph" w:styleId="Heading7">
    <w:name w:val="heading 7"/>
    <w:basedOn w:val="Normal"/>
    <w:uiPriority w:val="1"/>
    <w:qFormat/>
    <w:pPr>
      <w:ind w:left="105"/>
      <w:outlineLvl w:val="6"/>
    </w:pPr>
    <w:rPr>
      <w:rFonts w:ascii="Helvetica Neue" w:eastAsia="Helvetica Neue" w:hAnsi="Helvetica Neue"/>
      <w:b/>
      <w:b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36"/>
      <w:ind w:left="6623"/>
    </w:pPr>
    <w:rPr>
      <w:rFonts w:ascii="Helvetica Neue" w:eastAsia="Helvetica Neue" w:hAnsi="Helvetica Neue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15D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5D4B"/>
  </w:style>
  <w:style w:type="paragraph" w:styleId="Footer">
    <w:name w:val="footer"/>
    <w:basedOn w:val="Normal"/>
    <w:link w:val="FooterChar"/>
    <w:uiPriority w:val="99"/>
    <w:unhideWhenUsed/>
    <w:rsid w:val="00C15D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5D4B"/>
  </w:style>
  <w:style w:type="paragraph" w:styleId="BalloonText">
    <w:name w:val="Balloon Text"/>
    <w:basedOn w:val="Normal"/>
    <w:link w:val="BalloonTextChar"/>
    <w:uiPriority w:val="99"/>
    <w:semiHidden/>
    <w:unhideWhenUsed/>
    <w:rsid w:val="0041306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06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4.jpeg"/><Relationship Id="rId34" Type="http://schemas.openxmlformats.org/officeDocument/2006/relationships/image" Target="media/image17.jpeg"/><Relationship Id="rId42" Type="http://schemas.openxmlformats.org/officeDocument/2006/relationships/image" Target="media/image24.jpeg"/><Relationship Id="rId47" Type="http://schemas.openxmlformats.org/officeDocument/2006/relationships/image" Target="media/image28.jpeg"/><Relationship Id="rId50" Type="http://schemas.openxmlformats.org/officeDocument/2006/relationships/footer" Target="footer4.xml"/><Relationship Id="rId55" Type="http://schemas.openxmlformats.org/officeDocument/2006/relationships/image" Target="media/image35.jpe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76" Type="http://schemas.openxmlformats.org/officeDocument/2006/relationships/image" Target="media/image54.jpeg"/><Relationship Id="rId84" Type="http://schemas.openxmlformats.org/officeDocument/2006/relationships/image" Target="media/image61.jpeg"/><Relationship Id="rId89" Type="http://schemas.openxmlformats.org/officeDocument/2006/relationships/image" Target="media/image64.png"/><Relationship Id="rId97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49.jpeg"/><Relationship Id="rId92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9.jpe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3.jpeg"/><Relationship Id="rId58" Type="http://schemas.openxmlformats.org/officeDocument/2006/relationships/image" Target="media/image37.jpeg"/><Relationship Id="rId66" Type="http://schemas.openxmlformats.org/officeDocument/2006/relationships/image" Target="media/image44.jpeg"/><Relationship Id="rId74" Type="http://schemas.openxmlformats.org/officeDocument/2006/relationships/image" Target="media/image52.jpeg"/><Relationship Id="rId79" Type="http://schemas.openxmlformats.org/officeDocument/2006/relationships/footer" Target="footer6.xml"/><Relationship Id="rId87" Type="http://schemas.openxmlformats.org/officeDocument/2006/relationships/header" Target="header11.xml"/><Relationship Id="rId5" Type="http://schemas.openxmlformats.org/officeDocument/2006/relationships/footnotes" Target="footnotes.xml"/><Relationship Id="rId61" Type="http://schemas.openxmlformats.org/officeDocument/2006/relationships/header" Target="header10.xml"/><Relationship Id="rId82" Type="http://schemas.openxmlformats.org/officeDocument/2006/relationships/image" Target="media/image59.jpeg"/><Relationship Id="rId90" Type="http://schemas.openxmlformats.org/officeDocument/2006/relationships/image" Target="media/image65.jpeg"/><Relationship Id="rId95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header" Target="header5.xm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header" Target="header8.xml"/><Relationship Id="rId35" Type="http://schemas.openxmlformats.org/officeDocument/2006/relationships/image" Target="media/image18.jpeg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56" Type="http://schemas.openxmlformats.org/officeDocument/2006/relationships/image" Target="media/image36.jpeg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77" Type="http://schemas.openxmlformats.org/officeDocument/2006/relationships/image" Target="media/image55.jpeg"/><Relationship Id="rId8" Type="http://schemas.openxmlformats.org/officeDocument/2006/relationships/footer" Target="footer1.xml"/><Relationship Id="rId51" Type="http://schemas.openxmlformats.org/officeDocument/2006/relationships/image" Target="media/image31.jpeg"/><Relationship Id="rId72" Type="http://schemas.openxmlformats.org/officeDocument/2006/relationships/image" Target="media/image50.jpeg"/><Relationship Id="rId80" Type="http://schemas.openxmlformats.org/officeDocument/2006/relationships/image" Target="media/image57.jpeg"/><Relationship Id="rId85" Type="http://schemas.openxmlformats.org/officeDocument/2006/relationships/image" Target="media/image62.jpeg"/><Relationship Id="rId93" Type="http://schemas.openxmlformats.org/officeDocument/2006/relationships/header" Target="header12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image" Target="media/image10.jpe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header" Target="header9.xml"/><Relationship Id="rId59" Type="http://schemas.openxmlformats.org/officeDocument/2006/relationships/image" Target="media/image38.jpeg"/><Relationship Id="rId67" Type="http://schemas.openxmlformats.org/officeDocument/2006/relationships/image" Target="media/image45.jpeg"/><Relationship Id="rId20" Type="http://schemas.openxmlformats.org/officeDocument/2006/relationships/image" Target="media/image6.jpeg"/><Relationship Id="rId41" Type="http://schemas.openxmlformats.org/officeDocument/2006/relationships/image" Target="media/image23.png"/><Relationship Id="rId54" Type="http://schemas.openxmlformats.org/officeDocument/2006/relationships/image" Target="media/image34.jpeg"/><Relationship Id="rId62" Type="http://schemas.openxmlformats.org/officeDocument/2006/relationships/image" Target="media/image40.jpe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image" Target="media/image60.jpeg"/><Relationship Id="rId88" Type="http://schemas.openxmlformats.org/officeDocument/2006/relationships/footer" Target="footer7.xml"/><Relationship Id="rId91" Type="http://schemas.openxmlformats.org/officeDocument/2006/relationships/image" Target="media/image66.jpeg"/><Relationship Id="rId9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8.jpeg"/><Relationship Id="rId28" Type="http://schemas.openxmlformats.org/officeDocument/2006/relationships/header" Target="header7.xml"/><Relationship Id="rId36" Type="http://schemas.openxmlformats.org/officeDocument/2006/relationships/footer" Target="footer3.xml"/><Relationship Id="rId49" Type="http://schemas.openxmlformats.org/officeDocument/2006/relationships/image" Target="media/image30.jpeg"/><Relationship Id="rId57" Type="http://schemas.openxmlformats.org/officeDocument/2006/relationships/footer" Target="footer5.xml"/><Relationship Id="rId10" Type="http://schemas.openxmlformats.org/officeDocument/2006/relationships/header" Target="header3.xml"/><Relationship Id="rId31" Type="http://schemas.openxmlformats.org/officeDocument/2006/relationships/image" Target="media/image14.jpeg"/><Relationship Id="rId44" Type="http://schemas.openxmlformats.org/officeDocument/2006/relationships/image" Target="media/image26.jpeg"/><Relationship Id="rId52" Type="http://schemas.openxmlformats.org/officeDocument/2006/relationships/image" Target="media/image32.jpeg"/><Relationship Id="rId60" Type="http://schemas.openxmlformats.org/officeDocument/2006/relationships/image" Target="media/image39.jpeg"/><Relationship Id="rId65" Type="http://schemas.openxmlformats.org/officeDocument/2006/relationships/image" Target="media/image43.jpe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8.jpeg"/><Relationship Id="rId86" Type="http://schemas.openxmlformats.org/officeDocument/2006/relationships/image" Target="media/image63.jpeg"/><Relationship Id="rId94" Type="http://schemas.openxmlformats.org/officeDocument/2006/relationships/footer" Target="footer8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header" Target="header6.xml"/><Relationship Id="rId3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1904</Words>
  <Characters>10859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plex</Company>
  <LinksUpToDate>false</LinksUpToDate>
  <CharactersWithSpaces>12738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Laura Melchionne</dc:creator>
  <cp:lastModifiedBy>Rancourt, Jillian</cp:lastModifiedBy>
  <cp:revision>2</cp:revision>
  <dcterms:created xsi:type="dcterms:W3CDTF">2017-07-26T13:57:00Z</dcterms:created>
  <dcterms:modified xsi:type="dcterms:W3CDTF">2017-07-26T13:57:00Z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2015-07-13T00:00:00Z</vt:filetime>
  </property>
  <property fmtid="{D5CDD505-2E9C-101B-9397-08002B2CF9AE}" pid="3" name="Creator">
    <vt:lpwstr>Adobe InDesign CC 2015 (Macintosh)</vt:lpwstr>
  </property>
  <property fmtid="{D5CDD505-2E9C-101B-9397-08002B2CF9AE}" pid="4" name="LastSaved">
    <vt:filetime>2015-07-13T00:00:00Z</vt:filetime>
  </property>
</Properties>
</file>